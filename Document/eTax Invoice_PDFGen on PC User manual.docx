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84D" w:rsidRPr="003728D4" w:rsidRDefault="00220B23" w:rsidP="00FF784D">
      <w:pPr>
        <w:rPr>
          <w:rFonts w:ascii="TH SarabunPSK" w:hAnsi="TH SarabunPSK" w:cs="TH SarabunPSK"/>
          <w:sz w:val="32"/>
          <w:szCs w:val="32"/>
          <w:cs/>
        </w:rPr>
      </w:pPr>
      <w:ins w:id="0" w:author="Suchaya Ananwattanaporn" w:date="2017-03-08T10:41:00Z">
        <w:r w:rsidRPr="0045114B">
          <w:rPr>
            <w:rFonts w:cs="TH SarabunPSK"/>
            <w:noProof/>
            <w:cs/>
          </w:rPr>
          <w:drawing>
            <wp:anchor distT="0" distB="0" distL="114300" distR="114300" simplePos="0" relativeHeight="251659264" behindDoc="1" locked="0" layoutInCell="1" allowOverlap="1" wp14:anchorId="2A3CE3DB" wp14:editId="7CFE113C">
              <wp:simplePos x="0" y="0"/>
              <wp:positionH relativeFrom="page">
                <wp:posOffset>-520700</wp:posOffset>
              </wp:positionH>
              <wp:positionV relativeFrom="paragraph">
                <wp:posOffset>-836295</wp:posOffset>
              </wp:positionV>
              <wp:extent cx="8082280" cy="8001000"/>
              <wp:effectExtent l="0" t="0" r="0" b="0"/>
              <wp:wrapNone/>
              <wp:docPr id="471" name="Picture 471" descr="C:\Users\pragasit-ETDA\Downloads\architecture-1048092_1920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pragasit-ETDA\Downloads\architecture-1048092_1920.jpg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082280" cy="800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1" w:author="Suchaya Ananwattanaporn" w:date="2017-03-08T10:42:00Z">
        <w:r w:rsidR="00113FE1">
          <w:rPr>
            <w:rFonts w:ascii="TH SarabunPSK" w:hAnsi="TH SarabunPSK" w:cs="TH SarabunPSK" w:hint="cs"/>
            <w:noProof/>
            <w:sz w:val="32"/>
            <w:szCs w:val="32"/>
          </w:rPr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column">
                <wp:posOffset>251460</wp:posOffset>
              </wp:positionH>
              <wp:positionV relativeFrom="paragraph">
                <wp:posOffset>33020</wp:posOffset>
              </wp:positionV>
              <wp:extent cx="1118235" cy="548640"/>
              <wp:effectExtent l="0" t="0" r="5715" b="3810"/>
              <wp:wrapThrough wrapText="bothSides">
                <wp:wrapPolygon edited="0">
                  <wp:start x="0" y="0"/>
                  <wp:lineTo x="0" y="13500"/>
                  <wp:lineTo x="5152" y="21000"/>
                  <wp:lineTo x="21342" y="21000"/>
                  <wp:lineTo x="21342" y="10500"/>
                  <wp:lineTo x="20239" y="0"/>
                  <wp:lineTo x="0" y="0"/>
                </wp:wrapPolygon>
              </wp:wrapThrough>
              <wp:docPr id="473" name="Picture 473" descr="etd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etda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18235" cy="548640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FF784D" w:rsidRPr="003728D4" w:rsidRDefault="00FF784D" w:rsidP="00FF784D">
      <w:pPr>
        <w:rPr>
          <w:rFonts w:ascii="TH SarabunPSK" w:hAnsi="TH SarabunPSK" w:cs="TH SarabunPSK"/>
          <w:sz w:val="32"/>
          <w:szCs w:val="32"/>
          <w:cs/>
        </w:rPr>
      </w:pPr>
    </w:p>
    <w:p w:rsidR="00FF784D" w:rsidRPr="003728D4" w:rsidRDefault="00FF784D" w:rsidP="00FF784D">
      <w:pPr>
        <w:rPr>
          <w:rFonts w:ascii="TH SarabunPSK" w:hAnsi="TH SarabunPSK" w:cs="TH SarabunPSK"/>
          <w:sz w:val="32"/>
          <w:szCs w:val="32"/>
        </w:rPr>
      </w:pPr>
    </w:p>
    <w:p w:rsidR="00113FE1" w:rsidRDefault="00113FE1" w:rsidP="00FF784D">
      <w:pPr>
        <w:rPr>
          <w:ins w:id="2" w:author="Suchaya Ananwattanaporn" w:date="2017-03-08T10:42:00Z"/>
          <w:rFonts w:ascii="TH SarabunPSK" w:hAnsi="TH SarabunPSK" w:cs="TH SarabunPSK"/>
          <w:sz w:val="32"/>
          <w:szCs w:val="32"/>
        </w:rPr>
      </w:pPr>
    </w:p>
    <w:p w:rsidR="00FF784D" w:rsidRPr="008B2AFB" w:rsidDel="00220B23" w:rsidRDefault="00FF784D" w:rsidP="00FF784D">
      <w:pPr>
        <w:rPr>
          <w:del w:id="3" w:author="Suchaya Ananwattanaporn" w:date="2017-03-08T10:44:00Z"/>
          <w:rFonts w:ascii="TH SarabunPSK" w:hAnsi="TH SarabunPSK" w:cs="TH SarabunPSK"/>
          <w:sz w:val="32"/>
          <w:szCs w:val="32"/>
        </w:rPr>
      </w:pPr>
      <w:del w:id="4" w:author="Suchaya Ananwattanaporn" w:date="2017-03-08T10:44:00Z">
        <w:r w:rsidRPr="008B2AFB" w:rsidDel="00220B23">
          <w:rPr>
            <w:rFonts w:ascii="TH SarabunPSK" w:hAnsi="TH SarabunPSK" w:cs="TH SarabunPSK"/>
            <w:sz w:val="32"/>
            <w:szCs w:val="32"/>
          </w:rPr>
          <w:delText>e</w:delText>
        </w:r>
        <w:r w:rsidRPr="008B2AFB" w:rsidDel="00220B23">
          <w:rPr>
            <w:rFonts w:ascii="TH SarabunPSK" w:hAnsi="TH SarabunPSK" w:cs="TH SarabunPSK"/>
            <w:sz w:val="32"/>
            <w:szCs w:val="32"/>
            <w:cs/>
          </w:rPr>
          <w:delText>-</w:delText>
        </w:r>
        <w:r w:rsidRPr="008B2AFB" w:rsidDel="00220B23">
          <w:rPr>
            <w:rFonts w:ascii="TH SarabunPSK" w:hAnsi="TH SarabunPSK" w:cs="TH SarabunPSK"/>
            <w:sz w:val="32"/>
            <w:szCs w:val="32"/>
          </w:rPr>
          <w:delText xml:space="preserve">Tax Invoice Email Exchange </w:delText>
        </w:r>
      </w:del>
    </w:p>
    <w:p w:rsidR="00FF784D" w:rsidRPr="008B2AFB" w:rsidDel="00220B23" w:rsidRDefault="00FF784D" w:rsidP="00FF784D">
      <w:pPr>
        <w:rPr>
          <w:del w:id="5" w:author="Suchaya Ananwattanaporn" w:date="2017-03-08T10:44:00Z"/>
          <w:rFonts w:ascii="TH SarabunPSK" w:hAnsi="TH SarabunPSK" w:cs="TH SarabunPSK"/>
          <w:sz w:val="32"/>
          <w:szCs w:val="32"/>
        </w:rPr>
      </w:pPr>
      <w:del w:id="6" w:author="Suchaya Ananwattanaporn" w:date="2017-03-08T10:44:00Z">
        <w:r w:rsidRPr="008B2AFB" w:rsidDel="00220B23">
          <w:rPr>
            <w:rFonts w:ascii="TH SarabunPSK" w:hAnsi="TH SarabunPSK" w:cs="TH SarabunPSK"/>
            <w:sz w:val="32"/>
            <w:szCs w:val="32"/>
          </w:rPr>
          <w:delText>PDF Generator on PC</w:delText>
        </w:r>
      </w:del>
    </w:p>
    <w:p w:rsidR="00FF784D" w:rsidRPr="008B2AFB" w:rsidRDefault="00FF784D" w:rsidP="00FF784D">
      <w:pPr>
        <w:rPr>
          <w:rFonts w:ascii="TH SarabunPSK" w:hAnsi="TH SarabunPSK" w:cs="TH SarabunPSK"/>
          <w:sz w:val="32"/>
          <w:szCs w:val="32"/>
        </w:rPr>
      </w:pPr>
    </w:p>
    <w:p w:rsidR="00FF784D" w:rsidRPr="008B2AFB" w:rsidDel="00220B23" w:rsidRDefault="0014571B" w:rsidP="00FF784D">
      <w:pPr>
        <w:rPr>
          <w:del w:id="7" w:author="Suchaya Ananwattanaporn" w:date="2017-03-08T10:44:00Z"/>
          <w:rFonts w:ascii="TH SarabunPSK" w:hAnsi="TH SarabunPSK" w:cs="TH SarabunPSK"/>
          <w:sz w:val="32"/>
          <w:szCs w:val="32"/>
        </w:rPr>
      </w:pPr>
      <w:del w:id="8" w:author="Suchaya Ananwattanaporn" w:date="2017-03-08T10:44:00Z">
        <w:r w:rsidDel="00220B23">
          <w:rPr>
            <w:rFonts w:ascii="TH SarabunPSK" w:hAnsi="TH SarabunPSK" w:cs="TH SarabunPSK"/>
            <w:sz w:val="32"/>
            <w:szCs w:val="32"/>
          </w:rPr>
          <w:delText>User Manual</w:delText>
        </w:r>
        <w:r w:rsidR="00FF784D" w:rsidRPr="008B2AFB" w:rsidDel="00220B23">
          <w:rPr>
            <w:rFonts w:ascii="TH SarabunPSK" w:hAnsi="TH SarabunPSK" w:cs="TH SarabunPSK"/>
            <w:sz w:val="32"/>
            <w:szCs w:val="32"/>
          </w:rPr>
          <w:delText xml:space="preserve"> Document</w:delText>
        </w:r>
      </w:del>
    </w:p>
    <w:p w:rsidR="00FF784D" w:rsidRPr="008B2AFB" w:rsidRDefault="00FF784D" w:rsidP="00FF784D">
      <w:pPr>
        <w:jc w:val="both"/>
        <w:rPr>
          <w:rFonts w:ascii="TH SarabunPSK" w:hAnsi="TH SarabunPSK" w:cs="TH SarabunPSK"/>
          <w:sz w:val="32"/>
          <w:szCs w:val="32"/>
        </w:rPr>
      </w:pPr>
    </w:p>
    <w:p w:rsidR="00FF784D" w:rsidRPr="008B2AFB" w:rsidRDefault="00FF784D" w:rsidP="00FF784D">
      <w:pPr>
        <w:jc w:val="both"/>
        <w:rPr>
          <w:rFonts w:ascii="TH SarabunPSK" w:hAnsi="TH SarabunPSK" w:cs="TH SarabunPSK"/>
          <w:sz w:val="32"/>
          <w:szCs w:val="32"/>
        </w:rPr>
      </w:pPr>
    </w:p>
    <w:p w:rsidR="00FF784D" w:rsidRPr="008B2AFB" w:rsidDel="00220B23" w:rsidRDefault="00FF784D" w:rsidP="00FF784D">
      <w:pPr>
        <w:jc w:val="both"/>
        <w:rPr>
          <w:del w:id="9" w:author="Suchaya Ananwattanaporn" w:date="2017-03-08T10:46:00Z"/>
          <w:rFonts w:ascii="TH SarabunPSK" w:hAnsi="TH SarabunPSK" w:cs="TH SarabunPSK"/>
          <w:sz w:val="32"/>
          <w:szCs w:val="32"/>
        </w:rPr>
      </w:pPr>
      <w:del w:id="10" w:author="Suchaya Ananwattanaporn" w:date="2017-03-08T10:46:00Z">
        <w:r w:rsidRPr="008B2AFB" w:rsidDel="00220B23">
          <w:rPr>
            <w:rFonts w:ascii="TH SarabunPSK" w:hAnsi="TH SarabunPSK" w:cs="TH SarabunPSK"/>
            <w:sz w:val="32"/>
            <w:szCs w:val="32"/>
          </w:rPr>
          <w:delText>Electronic Transactions Development Agency</w:delText>
        </w:r>
        <w:r w:rsidRPr="008B2AFB" w:rsidDel="00220B23">
          <w:rPr>
            <w:rFonts w:ascii="TH SarabunPSK" w:hAnsi="TH SarabunPSK" w:cs="TH SarabunPSK"/>
            <w:sz w:val="32"/>
            <w:szCs w:val="32"/>
            <w:cs/>
          </w:rPr>
          <w:delText xml:space="preserve"> (</w:delText>
        </w:r>
        <w:r w:rsidRPr="008B2AFB" w:rsidDel="00220B23">
          <w:rPr>
            <w:rFonts w:ascii="TH SarabunPSK" w:hAnsi="TH SarabunPSK" w:cs="TH SarabunPSK"/>
            <w:sz w:val="32"/>
            <w:szCs w:val="32"/>
          </w:rPr>
          <w:delText>Public Organization</w:delText>
        </w:r>
        <w:r w:rsidRPr="008B2AFB" w:rsidDel="00220B23">
          <w:rPr>
            <w:rFonts w:ascii="TH SarabunPSK" w:hAnsi="TH SarabunPSK" w:cs="TH SarabunPSK"/>
            <w:sz w:val="32"/>
            <w:szCs w:val="32"/>
            <w:cs/>
          </w:rPr>
          <w:delText>)</w:delText>
        </w:r>
      </w:del>
    </w:p>
    <w:p w:rsidR="00FF784D" w:rsidRPr="008B2AFB" w:rsidDel="00220B23" w:rsidRDefault="00FF784D" w:rsidP="00FF784D">
      <w:pPr>
        <w:jc w:val="both"/>
        <w:rPr>
          <w:del w:id="11" w:author="Suchaya Ananwattanaporn" w:date="2017-03-08T10:46:00Z"/>
          <w:rFonts w:ascii="TH SarabunPSK" w:hAnsi="TH SarabunPSK" w:cs="TH SarabunPSK"/>
          <w:sz w:val="32"/>
          <w:szCs w:val="32"/>
        </w:rPr>
      </w:pPr>
      <w:del w:id="12" w:author="Suchaya Ananwattanaporn" w:date="2017-03-08T10:46:00Z">
        <w:r w:rsidRPr="008B2AFB" w:rsidDel="00220B23">
          <w:rPr>
            <w:rFonts w:ascii="TH SarabunPSK" w:hAnsi="TH SarabunPSK" w:cs="TH SarabunPSK"/>
            <w:sz w:val="32"/>
            <w:szCs w:val="32"/>
            <w:cs/>
          </w:rPr>
          <w:delText>(</w:delText>
        </w:r>
        <w:r w:rsidRPr="008B2AFB" w:rsidDel="00220B23">
          <w:rPr>
            <w:rFonts w:ascii="TH SarabunPSK" w:hAnsi="TH SarabunPSK" w:cs="TH SarabunPSK"/>
            <w:sz w:val="32"/>
            <w:szCs w:val="32"/>
          </w:rPr>
          <w:delText>ETDA</w:delText>
        </w:r>
        <w:r w:rsidRPr="008B2AFB" w:rsidDel="00220B23">
          <w:rPr>
            <w:rFonts w:ascii="TH SarabunPSK" w:hAnsi="TH SarabunPSK" w:cs="TH SarabunPSK"/>
            <w:sz w:val="32"/>
            <w:szCs w:val="32"/>
            <w:cs/>
          </w:rPr>
          <w:delText xml:space="preserve">) </w:delText>
        </w:r>
      </w:del>
    </w:p>
    <w:p w:rsidR="00C93145" w:rsidRPr="003728D4" w:rsidRDefault="00C93145">
      <w:pPr>
        <w:rPr>
          <w:rFonts w:ascii="TH SarabunPSK" w:hAnsi="TH SarabunPSK" w:cs="TH SarabunPSK"/>
          <w:sz w:val="32"/>
          <w:szCs w:val="32"/>
        </w:rPr>
      </w:pPr>
    </w:p>
    <w:p w:rsidR="00FF784D" w:rsidRPr="003728D4" w:rsidRDefault="00FF784D">
      <w:pPr>
        <w:rPr>
          <w:rFonts w:ascii="TH SarabunPSK" w:hAnsi="TH SarabunPSK" w:cs="TH SarabunPSK"/>
          <w:sz w:val="32"/>
          <w:szCs w:val="32"/>
        </w:rPr>
      </w:pPr>
    </w:p>
    <w:p w:rsidR="00FF784D" w:rsidRPr="003728D4" w:rsidRDefault="00FF784D">
      <w:pPr>
        <w:rPr>
          <w:rFonts w:ascii="TH SarabunPSK" w:hAnsi="TH SarabunPSK" w:cs="TH SarabunPSK"/>
          <w:sz w:val="32"/>
          <w:szCs w:val="32"/>
        </w:rPr>
      </w:pPr>
    </w:p>
    <w:p w:rsidR="00FF784D" w:rsidRPr="003728D4" w:rsidDel="003F2281" w:rsidRDefault="00FF784D" w:rsidP="00FF784D">
      <w:pPr>
        <w:jc w:val="right"/>
        <w:rPr>
          <w:del w:id="13" w:author="Suchaya Ananwattanaporn" w:date="2017-03-08T12:54:00Z"/>
          <w:rFonts w:ascii="TH SarabunPSK" w:hAnsi="TH SarabunPSK" w:cs="TH SarabunPSK"/>
          <w:sz w:val="32"/>
          <w:szCs w:val="32"/>
        </w:rPr>
      </w:pPr>
      <w:del w:id="14" w:author="Suchaya Ananwattanaporn" w:date="2017-03-08T12:54:00Z">
        <w:r w:rsidRPr="003728D4" w:rsidDel="003F2281">
          <w:rPr>
            <w:rFonts w:ascii="TH SarabunPSK" w:hAnsi="TH SarabunPSK" w:cs="TH SarabunPSK"/>
            <w:sz w:val="32"/>
            <w:szCs w:val="32"/>
          </w:rPr>
          <w:delText>Version</w:delText>
        </w:r>
        <w:r w:rsidRPr="003728D4" w:rsidDel="003F2281">
          <w:rPr>
            <w:rFonts w:ascii="TH SarabunPSK" w:hAnsi="TH SarabunPSK" w:cs="TH SarabunPSK"/>
            <w:sz w:val="32"/>
            <w:szCs w:val="32"/>
            <w:cs/>
          </w:rPr>
          <w:delText xml:space="preserve">: </w:delText>
        </w:r>
        <w:r w:rsidR="0050571E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>2</w:delText>
        </w:r>
        <w:r w:rsidR="007E0CDD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  <w:cs/>
          </w:rPr>
          <w:delText>.</w:delText>
        </w:r>
      </w:del>
      <w:ins w:id="15" w:author="Suchaya Sunny" w:date="2017-01-18T10:27:00Z">
        <w:del w:id="16" w:author="Suchaya Ananwattanaporn" w:date="2017-03-08T12:54:00Z">
          <w:r w:rsidR="003319D3" w:rsidDel="003F2281">
            <w:rPr>
              <w:rFonts w:ascii="TH SarabunPSK" w:hAnsi="TH SarabunPSK" w:cs="TH SarabunPSK"/>
              <w:b/>
              <w:bCs/>
              <w:color w:val="4472C4" w:themeColor="accent5"/>
              <w:sz w:val="32"/>
              <w:szCs w:val="32"/>
            </w:rPr>
            <w:delText>1</w:delText>
          </w:r>
        </w:del>
      </w:ins>
      <w:del w:id="17" w:author="Suchaya Ananwattanaporn" w:date="2017-03-08T12:54:00Z">
        <w:r w:rsidR="007E0CDD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>0</w:delText>
        </w:r>
      </w:del>
    </w:p>
    <w:p w:rsidR="00FF784D" w:rsidRPr="003728D4" w:rsidDel="003F2281" w:rsidRDefault="00FF784D" w:rsidP="00FF784D">
      <w:pPr>
        <w:jc w:val="right"/>
        <w:rPr>
          <w:del w:id="18" w:author="Suchaya Ananwattanaporn" w:date="2017-03-08T12:54:00Z"/>
          <w:rFonts w:ascii="TH SarabunPSK" w:hAnsi="TH SarabunPSK" w:cs="TH SarabunPSK"/>
          <w:sz w:val="32"/>
          <w:szCs w:val="32"/>
        </w:rPr>
      </w:pPr>
      <w:del w:id="19" w:author="Suchaya Ananwattanaporn" w:date="2017-03-08T12:54:00Z">
        <w:r w:rsidRPr="003728D4" w:rsidDel="003F2281">
          <w:rPr>
            <w:rFonts w:ascii="TH SarabunPSK" w:hAnsi="TH SarabunPSK" w:cs="TH SarabunPSK"/>
            <w:sz w:val="32"/>
            <w:szCs w:val="32"/>
          </w:rPr>
          <w:delText>Date</w:delText>
        </w:r>
        <w:r w:rsidRPr="003728D4" w:rsidDel="003F2281">
          <w:rPr>
            <w:rFonts w:ascii="TH SarabunPSK" w:hAnsi="TH SarabunPSK" w:cs="TH SarabunPSK"/>
            <w:sz w:val="32"/>
            <w:szCs w:val="32"/>
            <w:cs/>
          </w:rPr>
          <w:delText xml:space="preserve">: </w:delText>
        </w:r>
      </w:del>
      <w:ins w:id="20" w:author="Suchaya Sunny" w:date="2017-01-18T10:27:00Z">
        <w:del w:id="21" w:author="Suchaya Ananwattanaporn" w:date="2017-03-08T12:54:00Z">
          <w:r w:rsidR="003319D3" w:rsidDel="003F2281">
            <w:rPr>
              <w:rFonts w:ascii="TH SarabunPSK" w:hAnsi="TH SarabunPSK" w:cs="TH SarabunPSK"/>
              <w:b/>
              <w:bCs/>
              <w:color w:val="4472C4" w:themeColor="accent5"/>
              <w:sz w:val="32"/>
              <w:szCs w:val="32"/>
            </w:rPr>
            <w:delText>18</w:delText>
          </w:r>
        </w:del>
      </w:ins>
      <w:del w:id="22" w:author="Suchaya Ananwattanaporn" w:date="2017-03-08T12:54:00Z">
        <w:r w:rsidR="0050571E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>24</w:delText>
        </w:r>
        <w:r w:rsidR="0050571E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  <w:cs/>
          </w:rPr>
          <w:delText xml:space="preserve"> </w:delText>
        </w:r>
      </w:del>
      <w:ins w:id="23" w:author="Suchaya Sunny" w:date="2017-01-18T10:27:00Z">
        <w:del w:id="24" w:author="Suchaya Ananwattanaporn" w:date="2017-03-08T12:54:00Z">
          <w:r w:rsidR="003319D3" w:rsidDel="003F2281">
            <w:rPr>
              <w:rFonts w:ascii="TH SarabunPSK" w:hAnsi="TH SarabunPSK" w:cs="TH SarabunPSK"/>
              <w:b/>
              <w:bCs/>
              <w:color w:val="4472C4" w:themeColor="accent5"/>
              <w:sz w:val="32"/>
              <w:szCs w:val="32"/>
            </w:rPr>
            <w:delText>Jan</w:delText>
          </w:r>
        </w:del>
      </w:ins>
      <w:del w:id="25" w:author="Suchaya Ananwattanaporn" w:date="2017-03-08T12:54:00Z">
        <w:r w:rsidR="0050571E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>Oct</w:delText>
        </w:r>
        <w:r w:rsidRPr="003728D4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 xml:space="preserve"> 201</w:delText>
        </w:r>
      </w:del>
      <w:ins w:id="26" w:author="Suchaya Sunny" w:date="2017-01-18T10:27:00Z">
        <w:del w:id="27" w:author="Suchaya Ananwattanaporn" w:date="2017-03-08T12:54:00Z">
          <w:r w:rsidR="003319D3" w:rsidDel="003F2281">
            <w:rPr>
              <w:rFonts w:ascii="TH SarabunPSK" w:hAnsi="TH SarabunPSK" w:cs="TH SarabunPSK"/>
              <w:b/>
              <w:bCs/>
              <w:color w:val="4472C4" w:themeColor="accent5"/>
              <w:sz w:val="32"/>
              <w:szCs w:val="32"/>
            </w:rPr>
            <w:delText>7</w:delText>
          </w:r>
        </w:del>
      </w:ins>
      <w:del w:id="28" w:author="Suchaya Ananwattanaporn" w:date="2017-03-08T12:54:00Z">
        <w:r w:rsidRPr="003728D4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>6</w:delText>
        </w:r>
      </w:del>
    </w:p>
    <w:p w:rsidR="00220B23" w:rsidRDefault="00FF784D" w:rsidP="00FF784D">
      <w:pPr>
        <w:jc w:val="right"/>
        <w:rPr>
          <w:ins w:id="29" w:author="Suchaya Ananwattanaporn" w:date="2017-03-08T10:46:00Z"/>
          <w:rFonts w:ascii="TH SarabunPSK" w:hAnsi="TH SarabunPSK" w:cs="TH SarabunPSK"/>
          <w:sz w:val="32"/>
          <w:szCs w:val="32"/>
        </w:rPr>
      </w:pPr>
      <w:del w:id="30" w:author="Suchaya Ananwattanaporn" w:date="2017-03-08T12:54:00Z">
        <w:r w:rsidRPr="003728D4" w:rsidDel="003F2281">
          <w:rPr>
            <w:rFonts w:ascii="TH SarabunPSK" w:hAnsi="TH SarabunPSK" w:cs="TH SarabunPSK"/>
            <w:sz w:val="32"/>
            <w:szCs w:val="32"/>
          </w:rPr>
          <w:delText>Status</w:delText>
        </w:r>
        <w:r w:rsidRPr="003728D4" w:rsidDel="003F2281">
          <w:rPr>
            <w:rFonts w:ascii="TH SarabunPSK" w:hAnsi="TH SarabunPSK" w:cs="TH SarabunPSK"/>
            <w:sz w:val="32"/>
            <w:szCs w:val="32"/>
            <w:cs/>
          </w:rPr>
          <w:delText xml:space="preserve">: </w:delText>
        </w:r>
      </w:del>
      <w:ins w:id="31" w:author="Suchaya Sunny" w:date="2017-01-18T10:27:00Z">
        <w:del w:id="32" w:author="Suchaya Ananwattanaporn" w:date="2017-03-08T12:54:00Z">
          <w:r w:rsidR="003319D3" w:rsidDel="003F2281">
            <w:rPr>
              <w:rFonts w:ascii="TH SarabunPSK" w:hAnsi="TH SarabunPSK" w:cs="TH SarabunPSK"/>
              <w:b/>
              <w:bCs/>
              <w:color w:val="4472C4" w:themeColor="accent5"/>
              <w:sz w:val="32"/>
              <w:szCs w:val="32"/>
            </w:rPr>
            <w:delText>Una</w:delText>
          </w:r>
        </w:del>
      </w:ins>
      <w:del w:id="33" w:author="Suchaya Ananwattanaporn" w:date="2017-03-08T12:54:00Z">
        <w:r w:rsidR="007E0CDD" w:rsidDel="003F2281">
          <w:rPr>
            <w:rFonts w:ascii="TH SarabunPSK" w:hAnsi="TH SarabunPSK" w:cs="TH SarabunPSK"/>
            <w:b/>
            <w:bCs/>
            <w:color w:val="4472C4" w:themeColor="accent5"/>
            <w:sz w:val="32"/>
            <w:szCs w:val="32"/>
          </w:rPr>
          <w:delText>Approved</w:delText>
        </w:r>
      </w:del>
    </w:p>
    <w:p w:rsidR="00220B23" w:rsidRDefault="00220B23" w:rsidP="00FF784D">
      <w:pPr>
        <w:jc w:val="right"/>
        <w:rPr>
          <w:ins w:id="34" w:author="Suchaya Ananwattanaporn" w:date="2017-03-08T10:46:00Z"/>
          <w:rFonts w:ascii="TH SarabunPSK" w:hAnsi="TH SarabunPSK" w:cs="TH SarabunPSK"/>
          <w:sz w:val="32"/>
          <w:szCs w:val="32"/>
        </w:rPr>
      </w:pPr>
    </w:p>
    <w:p w:rsidR="00220B23" w:rsidRDefault="00220B23" w:rsidP="00FF784D">
      <w:pPr>
        <w:jc w:val="right"/>
        <w:rPr>
          <w:ins w:id="35" w:author="Suchaya Ananwattanaporn" w:date="2017-03-08T10:46:00Z"/>
          <w:rFonts w:ascii="TH SarabunPSK" w:hAnsi="TH SarabunPSK" w:cs="TH SarabunPSK"/>
          <w:sz w:val="32"/>
          <w:szCs w:val="32"/>
        </w:rPr>
      </w:pPr>
    </w:p>
    <w:p w:rsidR="00FF784D" w:rsidRPr="003728D4" w:rsidRDefault="00640B59" w:rsidP="00FF784D">
      <w:pPr>
        <w:jc w:val="right"/>
        <w:rPr>
          <w:rFonts w:ascii="TH SarabunPSK" w:hAnsi="TH SarabunPSK" w:cs="TH SarabunPSK"/>
          <w:sz w:val="32"/>
          <w:szCs w:val="32"/>
        </w:rPr>
      </w:pPr>
      <w:r w:rsidRPr="003728D4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FF784D" w:rsidRPr="003728D4" w:rsidRDefault="00FF784D">
      <w:pPr>
        <w:rPr>
          <w:rFonts w:ascii="TH SarabunPSK" w:hAnsi="TH SarabunPSK" w:cs="TH SarabunPSK"/>
          <w:sz w:val="32"/>
          <w:szCs w:val="32"/>
        </w:rPr>
      </w:pPr>
    </w:p>
    <w:p w:rsidR="00F30D52" w:rsidRPr="003728D4" w:rsidRDefault="00F30D52">
      <w:pPr>
        <w:rPr>
          <w:rFonts w:ascii="TH SarabunPSK" w:hAnsi="TH SarabunPSK" w:cs="TH SarabunPSK"/>
          <w:sz w:val="32"/>
          <w:szCs w:val="32"/>
        </w:rPr>
      </w:pPr>
    </w:p>
    <w:p w:rsidR="00F30D52" w:rsidRPr="003728D4" w:rsidRDefault="00F30D52">
      <w:pPr>
        <w:rPr>
          <w:rFonts w:ascii="TH SarabunPSK" w:hAnsi="TH SarabunPSK" w:cs="TH SarabunPSK"/>
          <w:sz w:val="32"/>
          <w:szCs w:val="32"/>
        </w:rPr>
      </w:pPr>
    </w:p>
    <w:p w:rsidR="00F30D52" w:rsidRDefault="00F30D52">
      <w:pPr>
        <w:rPr>
          <w:ins w:id="36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37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38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39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40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41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42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41080A">
      <w:pPr>
        <w:rPr>
          <w:ins w:id="43" w:author="Suchaya Ananwattanaporn" w:date="2017-03-08T09:28:00Z"/>
          <w:rFonts w:ascii="TH SarabunPSK" w:hAnsi="TH SarabunPSK" w:cs="TH SarabunPSK"/>
          <w:sz w:val="32"/>
          <w:szCs w:val="32"/>
        </w:rPr>
      </w:pPr>
    </w:p>
    <w:p w:rsidR="0041080A" w:rsidRDefault="00DF4B09">
      <w:pPr>
        <w:rPr>
          <w:ins w:id="44" w:author="Suchaya Ananwattanaporn" w:date="2017-03-08T09:28:00Z"/>
          <w:rFonts w:ascii="TH SarabunPSK" w:hAnsi="TH SarabunPSK" w:cs="TH SarabunPSK"/>
          <w:sz w:val="32"/>
          <w:szCs w:val="32"/>
        </w:rPr>
      </w:pPr>
      <w:ins w:id="45" w:author="Suchaya Ananwattanaporn" w:date="2017-03-08T10:42:00Z">
        <w:r w:rsidRPr="0045114B">
          <w:rPr>
            <w:rFonts w:cs="TH SarabunPSK"/>
            <w:noProof/>
          </w:rPr>
          <mc:AlternateContent>
            <mc:Choice Requires="wps">
              <w:drawing>
                <wp:anchor distT="0" distB="0" distL="114300" distR="114300" simplePos="0" relativeHeight="251658239" behindDoc="1" locked="0" layoutInCell="1" allowOverlap="1" wp14:anchorId="3F4EACE9" wp14:editId="484C4AF9">
                  <wp:simplePos x="0" y="0"/>
                  <wp:positionH relativeFrom="page">
                    <wp:posOffset>-6350</wp:posOffset>
                  </wp:positionH>
                  <wp:positionV relativeFrom="paragraph">
                    <wp:posOffset>220345</wp:posOffset>
                  </wp:positionV>
                  <wp:extent cx="7564755" cy="3390900"/>
                  <wp:effectExtent l="0" t="0" r="0" b="0"/>
                  <wp:wrapNone/>
                  <wp:docPr id="472" name="Rectangle 47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564755" cy="3390900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75000"/>
                                  <a:shade val="30000"/>
                                  <a:satMod val="115000"/>
                                </a:schemeClr>
                              </a:gs>
                              <a:gs pos="50000">
                                <a:schemeClr val="accent1">
                                  <a:lumMod val="75000"/>
                                  <a:shade val="67500"/>
                                  <a:satMod val="115000"/>
                                </a:schemeClr>
                              </a:gs>
                              <a:gs pos="100000">
                                <a:schemeClr val="accent1">
                                  <a:lumMod val="75000"/>
                                  <a:shade val="100000"/>
                                  <a:satMod val="115000"/>
                                </a:schemeClr>
                              </a:gs>
                            </a:gsLst>
                            <a:lin ang="27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081E37B9" id="Rectangle 472" o:spid="_x0000_s1026" style="position:absolute;margin-left:-.5pt;margin-top:17.35pt;width:595.65pt;height:267pt;z-index:-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" fillcolor="#2e74b5 [2404]" stroked="f" strokeweight="1pt">
                  <v:fill color2="#2e74b5 [2404]" rotate="t" angle="45" colors="0 #10426f;.5 #1d62a1;1 #2476c0" focus="100%" type="gradient"/>
                  <w10:wrap anchorx="page"/>
                </v:rect>
              </w:pict>
            </mc:Fallback>
          </mc:AlternateContent>
        </w:r>
      </w:ins>
    </w:p>
    <w:p w:rsidR="0041080A" w:rsidDel="00E739FE" w:rsidRDefault="0096498A">
      <w:pPr>
        <w:rPr>
          <w:del w:id="46" w:author="Suchaya Ananwattanaporn" w:date="2017-03-08T10:49:00Z"/>
          <w:rFonts w:ascii="TH SarabunPSK" w:hAnsi="TH SarabunPSK" w:cs="TH SarabunPSK"/>
          <w:sz w:val="32"/>
          <w:szCs w:val="32"/>
        </w:rPr>
        <w:pPrChange w:id="47" w:author="Suchaya Ananwattanaporn" w:date="2017-03-08T10:49:00Z">
          <w:pPr>
            <w:pStyle w:val="Heading7"/>
            <w:ind w:left="0"/>
          </w:pPr>
        </w:pPrChange>
      </w:pPr>
      <w:ins w:id="48" w:author="Suchaya Ananwattanaporn" w:date="2017-03-08T10:43:00Z">
        <w:r w:rsidRPr="0045114B">
          <w:rPr>
            <w:rFonts w:cs="TH SarabunPSK"/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4DFAF399" wp14:editId="2F601B3C">
                  <wp:simplePos x="0" y="0"/>
                  <wp:positionH relativeFrom="column">
                    <wp:posOffset>2285365</wp:posOffset>
                  </wp:positionH>
                  <wp:positionV relativeFrom="paragraph">
                    <wp:posOffset>165735</wp:posOffset>
                  </wp:positionV>
                  <wp:extent cx="1828800" cy="774700"/>
                  <wp:effectExtent l="0" t="0" r="0" b="0"/>
                  <wp:wrapSquare wrapText="bothSides"/>
                  <wp:docPr id="474" name="Text Box 47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82880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4316F" w:rsidRPr="008B2AFB" w:rsidRDefault="0014316F" w:rsidP="00220B23">
                              <w:pPr>
                                <w:rPr>
                                  <w:ins w:id="49" w:author="Suchaya Ananwattanaporn" w:date="2017-03-08T10:44:00Z"/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del w:id="50" w:author="Suchaya Ananwattanaporn" w:date="2017-03-08T10:44:00Z">
                                <w:r w:rsidRPr="00220B23" w:rsidDel="00220B23">
                                  <w:rPr>
                                    <w:rFonts w:asciiTheme="minorBidi" w:eastAsiaTheme="minorHAnsi" w:hAnsiTheme="minorBidi" w:cstheme="minorBidi"/>
                                    <w:b/>
                                    <w:outline/>
                                    <w:noProof/>
                                    <w:color w:val="4472C4" w:themeColor="accent5"/>
                                    <w:sz w:val="96"/>
                                    <w:szCs w:val="96"/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accent5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  <w:rPrChange w:id="51" w:author="Suchaya Ananwattanaporn" w:date="2017-03-08T10:47:00Z">
                                      <w:rPr/>
                                    </w:rPrChange>
                                  </w:rPr>
                                  <w:delText>G</w:delText>
                                </w:r>
                              </w:del>
                              <w:ins w:id="52" w:author="Suchaya Ananwattanaporn" w:date="2017-03-08T10:44:00Z">
                                <w:r w:rsidRPr="00220B23">
                                  <w:rPr>
                                    <w:rFonts w:asciiTheme="minorBidi" w:eastAsiaTheme="minorHAnsi" w:hAnsiTheme="minorBidi" w:cstheme="minorBidi"/>
                                    <w:b/>
                                    <w:outline/>
                                    <w:noProof/>
                                    <w:color w:val="4472C4" w:themeColor="accent5"/>
                                    <w:sz w:val="96"/>
                                    <w:szCs w:val="96"/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accent5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  <w:rPrChange w:id="53" w:author="Suchaya Ananwattanaporn" w:date="2017-03-08T10:47:00Z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rPrChange>
                                  </w:rPr>
                                  <w:t>User</w:t>
                                </w:r>
                                <w:r w:rsidRPr="00220B23">
                                  <w:rPr>
                                    <w:rFonts w:asciiTheme="minorBidi" w:eastAsiaTheme="minorHAnsi" w:hAnsiTheme="minorBidi" w:cstheme="minorBidi"/>
                                    <w:b/>
                                    <w:outline/>
                                    <w:noProof/>
                                    <w:color w:val="4472C4" w:themeColor="accent5"/>
                                    <w:sz w:val="96"/>
                                    <w:szCs w:val="96"/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accent5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  <w:rPrChange w:id="54" w:author="Suchaya Ananwattanaporn" w:date="2017-03-08T10:44:00Z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rPrChange>
                                  </w:rPr>
                                  <w:t xml:space="preserve"> Manual Document</w:t>
                                </w:r>
                              </w:ins>
                            </w:p>
                            <w:p w:rsidR="0014316F" w:rsidRPr="008E438C" w:rsidRDefault="0014316F" w:rsidP="00220B23">
                              <w:pPr>
                                <w:pStyle w:val="mycoverletter"/>
                              </w:pPr>
                              <w:r>
                                <w:t>uide For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DFAF399" id="_x0000_t202" coordsize="21600,21600" o:spt="202" path="m,l,21600r21600,l21600,xe">
                  <v:stroke joinstyle="miter"/>
                  <v:path gradientshapeok="t" o:connecttype="rect"/>
                </v:shapetype>
                <v:shape id="Text Box 474" o:spid="_x0000_s1026" type="#_x0000_t202" style="position:absolute;margin-left:179.95pt;margin-top:13.05pt;width:2in;height:61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" filled="f" stroked="f">
                  <v:textbox>
                    <w:txbxContent>
                      <w:p w:rsidR="0014316F" w:rsidRPr="008B2AFB" w:rsidRDefault="0014316F" w:rsidP="00220B23">
                        <w:pPr>
                          <w:rPr>
                            <w:ins w:id="55" w:author="Suchaya Ananwattanaporn" w:date="2017-03-08T10:44:00Z"/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del w:id="56" w:author="Suchaya Ananwattanaporn" w:date="2017-03-08T10:44:00Z">
                          <w:r w:rsidRPr="00220B23" w:rsidDel="00220B23">
                            <w:rPr>
                              <w:rFonts w:asciiTheme="minorBidi" w:eastAsiaTheme="minorHAnsi" w:hAnsiTheme="minorBidi" w:cstheme="minorBidi"/>
                              <w:b/>
                              <w:outline/>
                              <w:noProof/>
                              <w:color w:val="4472C4" w:themeColor="accent5"/>
                              <w:sz w:val="96"/>
                              <w:szCs w:val="96"/>
                              <w14:shadow w14:blurRad="38100" w14:dist="22860" w14:dir="540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0160" w14:cap="flat" w14:cmpd="sng" w14:algn="ctr">
                                <w14:solidFill>
                                  <w14:schemeClr w14:val="accent5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  <w:rPrChange w:id="57" w:author="Suchaya Ananwattanaporn" w:date="2017-03-08T10:47:00Z">
                                <w:rPr/>
                              </w:rPrChange>
                            </w:rPr>
                            <w:delText>G</w:delText>
                          </w:r>
                        </w:del>
                        <w:ins w:id="58" w:author="Suchaya Ananwattanaporn" w:date="2017-03-08T10:44:00Z">
                          <w:r w:rsidRPr="00220B23">
                            <w:rPr>
                              <w:rFonts w:asciiTheme="minorBidi" w:eastAsiaTheme="minorHAnsi" w:hAnsiTheme="minorBidi" w:cstheme="minorBidi"/>
                              <w:b/>
                              <w:outline/>
                              <w:noProof/>
                              <w:color w:val="4472C4" w:themeColor="accent5"/>
                              <w:sz w:val="96"/>
                              <w:szCs w:val="96"/>
                              <w14:shadow w14:blurRad="38100" w14:dist="22860" w14:dir="540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0160" w14:cap="flat" w14:cmpd="sng" w14:algn="ctr">
                                <w14:solidFill>
                                  <w14:schemeClr w14:val="accent5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  <w:rPrChange w:id="59" w:author="Suchaya Ananwattanaporn" w:date="2017-03-08T10:47:00Z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rPrChange>
                            </w:rPr>
                            <w:t>User</w:t>
                          </w:r>
                          <w:r w:rsidRPr="00220B23">
                            <w:rPr>
                              <w:rFonts w:asciiTheme="minorBidi" w:eastAsiaTheme="minorHAnsi" w:hAnsiTheme="minorBidi" w:cstheme="minorBidi"/>
                              <w:b/>
                              <w:outline/>
                              <w:noProof/>
                              <w:color w:val="4472C4" w:themeColor="accent5"/>
                              <w:sz w:val="96"/>
                              <w:szCs w:val="96"/>
                              <w14:shadow w14:blurRad="38100" w14:dist="22860" w14:dir="540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0160" w14:cap="flat" w14:cmpd="sng" w14:algn="ctr">
                                <w14:solidFill>
                                  <w14:schemeClr w14:val="accent5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  <w:rPrChange w:id="60" w:author="Suchaya Ananwattanaporn" w:date="2017-03-08T10:44:00Z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rPrChange>
                            </w:rPr>
                            <w:t xml:space="preserve"> Manual Document</w:t>
                          </w:r>
                        </w:ins>
                      </w:p>
                      <w:p w:rsidR="0014316F" w:rsidRPr="008E438C" w:rsidRDefault="0014316F" w:rsidP="00220B23">
                        <w:pPr>
                          <w:pStyle w:val="mycoverletter"/>
                        </w:pPr>
                        <w:r>
                          <w:t>uide For Admin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</w:ins>
    </w:p>
    <w:p w:rsidR="00E739FE" w:rsidRPr="003728D4" w:rsidRDefault="00E739FE">
      <w:pPr>
        <w:rPr>
          <w:ins w:id="61" w:author="Suchaya Ananwattanaporn" w:date="2017-03-08T10:49:00Z"/>
          <w:rFonts w:ascii="TH SarabunPSK" w:hAnsi="TH SarabunPSK" w:cs="TH SarabunPSK"/>
          <w:sz w:val="32"/>
          <w:szCs w:val="32"/>
          <w:cs/>
        </w:rPr>
      </w:pPr>
    </w:p>
    <w:p w:rsidR="00220B23" w:rsidRPr="00DF4B09" w:rsidRDefault="00220B23">
      <w:pPr>
        <w:rPr>
          <w:rFonts w:ascii="TH SarabunPSK" w:hAnsi="TH SarabunPSK" w:cs="TH SarabunPSK"/>
          <w:b/>
          <w:bCs/>
          <w:color w:val="000000"/>
          <w:sz w:val="32"/>
          <w:szCs w:val="32"/>
        </w:rPr>
        <w:pPrChange w:id="62" w:author="Suchaya Ananwattanaporn" w:date="2017-03-08T10:49:00Z">
          <w:pPr>
            <w:pStyle w:val="Heading7"/>
            <w:ind w:left="0"/>
          </w:pPr>
        </w:pPrChange>
      </w:pPr>
    </w:p>
    <w:p w:rsidR="00F30D52" w:rsidRPr="003728D4" w:rsidDel="009B45F2" w:rsidRDefault="00F30D52" w:rsidP="00F30D52">
      <w:pPr>
        <w:pStyle w:val="Heading7"/>
        <w:ind w:left="0"/>
        <w:rPr>
          <w:del w:id="63" w:author="Suchaya Ananwattanaporn" w:date="2017-03-08T12:40:00Z"/>
          <w:rFonts w:ascii="TH SarabunPSK" w:hAnsi="TH SarabunPSK" w:cs="TH SarabunPSK"/>
          <w:b/>
          <w:bCs/>
          <w:color w:val="000000"/>
          <w:sz w:val="32"/>
          <w:szCs w:val="32"/>
        </w:rPr>
      </w:pPr>
      <w:del w:id="64" w:author="Suchaya Ananwattanaporn" w:date="2017-03-08T12:40:00Z">
        <w:r w:rsidRPr="003728D4" w:rsidDel="009B45F2">
          <w:rPr>
            <w:rFonts w:ascii="TH SarabunPSK" w:hAnsi="TH SarabunPSK" w:cs="TH SarabunPSK"/>
            <w:b/>
            <w:bCs/>
            <w:color w:val="000000"/>
            <w:sz w:val="32"/>
            <w:szCs w:val="32"/>
          </w:rPr>
          <w:delText>Document Revision History</w:delText>
        </w:r>
      </w:del>
    </w:p>
    <w:tbl>
      <w:tblPr>
        <w:tblW w:w="9520" w:type="dxa"/>
        <w:tblInd w:w="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7"/>
        <w:gridCol w:w="1726"/>
        <w:gridCol w:w="1350"/>
        <w:gridCol w:w="5297"/>
      </w:tblGrid>
      <w:tr w:rsidR="00F30D52" w:rsidRPr="003728D4" w:rsidDel="009B45F2" w:rsidTr="007E0CDD">
        <w:trPr>
          <w:cantSplit/>
          <w:trHeight w:val="85"/>
          <w:tblHeader/>
          <w:del w:id="65" w:author="Suchaya Ananwattanaporn" w:date="2017-03-08T12:40:00Z"/>
        </w:trPr>
        <w:tc>
          <w:tcPr>
            <w:tcW w:w="1147" w:type="dxa"/>
            <w:shd w:val="clear" w:color="auto" w:fill="C0C0C0"/>
          </w:tcPr>
          <w:p w:rsidR="00F30D52" w:rsidRPr="003728D4" w:rsidDel="009B45F2" w:rsidRDefault="00F30D52" w:rsidP="00C93145">
            <w:pPr>
              <w:pStyle w:val="RMBATable-Title"/>
              <w:jc w:val="center"/>
              <w:rPr>
                <w:del w:id="66" w:author="Suchaya Ananwattanaporn" w:date="2017-03-08T12:40:00Z"/>
                <w:rFonts w:ascii="TH SarabunPSK" w:hAnsi="TH SarabunPSK" w:cs="TH SarabunPSK"/>
                <w:b/>
                <w:bCs/>
                <w:sz w:val="32"/>
                <w:szCs w:val="32"/>
                <w:lang w:val="en-CA"/>
              </w:rPr>
            </w:pPr>
            <w:del w:id="67" w:author="Suchaya Ananwattanaporn" w:date="2017-03-08T12:40:00Z">
              <w:r w:rsidRPr="003728D4" w:rsidDel="009B45F2">
                <w:rPr>
                  <w:rFonts w:ascii="TH SarabunPSK" w:hAnsi="TH SarabunPSK" w:cs="TH SarabunPSK"/>
                  <w:b/>
                  <w:bCs/>
                  <w:sz w:val="32"/>
                  <w:szCs w:val="32"/>
                  <w:lang w:val="en-CA"/>
                </w:rPr>
                <w:delText>Version</w:delText>
              </w:r>
            </w:del>
          </w:p>
        </w:tc>
        <w:tc>
          <w:tcPr>
            <w:tcW w:w="1726" w:type="dxa"/>
            <w:shd w:val="clear" w:color="auto" w:fill="C0C0C0"/>
          </w:tcPr>
          <w:p w:rsidR="00F30D52" w:rsidRPr="003728D4" w:rsidDel="009B45F2" w:rsidRDefault="00F30D52" w:rsidP="00C30B22">
            <w:pPr>
              <w:pStyle w:val="RMBATable-Title"/>
              <w:snapToGrid w:val="0"/>
              <w:jc w:val="center"/>
              <w:rPr>
                <w:del w:id="68" w:author="Suchaya Ananwattanaporn" w:date="2017-03-08T12:40:00Z"/>
                <w:rFonts w:ascii="TH SarabunPSK" w:hAnsi="TH SarabunPSK" w:cs="TH SarabunPSK"/>
                <w:b/>
                <w:bCs/>
                <w:sz w:val="32"/>
                <w:szCs w:val="32"/>
                <w:lang w:val="en-CA"/>
              </w:rPr>
            </w:pPr>
            <w:del w:id="69" w:author="Suchaya Ananwattanaporn" w:date="2017-03-08T12:40:00Z">
              <w:r w:rsidRPr="003728D4" w:rsidDel="009B45F2">
                <w:rPr>
                  <w:rFonts w:ascii="TH SarabunPSK" w:hAnsi="TH SarabunPSK" w:cs="TH SarabunPSK"/>
                  <w:b/>
                  <w:bCs/>
                  <w:sz w:val="32"/>
                  <w:szCs w:val="32"/>
                  <w:lang w:val="en-CA"/>
                </w:rPr>
                <w:delText>Date</w:delText>
              </w:r>
            </w:del>
          </w:p>
        </w:tc>
        <w:tc>
          <w:tcPr>
            <w:tcW w:w="1350" w:type="dxa"/>
            <w:shd w:val="clear" w:color="auto" w:fill="C0C0C0"/>
          </w:tcPr>
          <w:p w:rsidR="00F30D52" w:rsidRPr="003728D4" w:rsidDel="009B45F2" w:rsidRDefault="00F30D52" w:rsidP="00C93145">
            <w:pPr>
              <w:pStyle w:val="RMBATable-Title"/>
              <w:jc w:val="center"/>
              <w:rPr>
                <w:del w:id="70" w:author="Suchaya Ananwattanaporn" w:date="2017-03-08T12:40:00Z"/>
                <w:rFonts w:ascii="TH SarabunPSK" w:hAnsi="TH SarabunPSK" w:cs="TH SarabunPSK"/>
                <w:b/>
                <w:bCs/>
                <w:sz w:val="32"/>
                <w:szCs w:val="32"/>
                <w:lang w:val="en-CA"/>
              </w:rPr>
            </w:pPr>
            <w:del w:id="71" w:author="Suchaya Ananwattanaporn" w:date="2017-03-08T12:40:00Z">
              <w:r w:rsidRPr="003728D4" w:rsidDel="009B45F2">
                <w:rPr>
                  <w:rFonts w:ascii="TH SarabunPSK" w:hAnsi="TH SarabunPSK" w:cs="TH SarabunPSK"/>
                  <w:b/>
                  <w:bCs/>
                  <w:sz w:val="32"/>
                  <w:szCs w:val="32"/>
                  <w:lang w:val="en-CA"/>
                </w:rPr>
                <w:delText>Author</w:delText>
              </w:r>
            </w:del>
          </w:p>
        </w:tc>
        <w:tc>
          <w:tcPr>
            <w:tcW w:w="5297" w:type="dxa"/>
            <w:shd w:val="clear" w:color="auto" w:fill="C0C0C0"/>
          </w:tcPr>
          <w:p w:rsidR="00F30D52" w:rsidRPr="003728D4" w:rsidDel="009B45F2" w:rsidRDefault="00F30D52" w:rsidP="00C93145">
            <w:pPr>
              <w:pStyle w:val="RMBATable-Title"/>
              <w:snapToGrid w:val="0"/>
              <w:jc w:val="center"/>
              <w:rPr>
                <w:del w:id="72" w:author="Suchaya Ananwattanaporn" w:date="2017-03-08T12:40:00Z"/>
                <w:rFonts w:ascii="TH SarabunPSK" w:hAnsi="TH SarabunPSK" w:cs="TH SarabunPSK"/>
                <w:b/>
                <w:bCs/>
                <w:sz w:val="32"/>
                <w:szCs w:val="32"/>
                <w:lang w:val="en-CA"/>
              </w:rPr>
            </w:pPr>
            <w:del w:id="73" w:author="Suchaya Ananwattanaporn" w:date="2017-03-08T12:40:00Z">
              <w:r w:rsidRPr="003728D4" w:rsidDel="009B45F2">
                <w:rPr>
                  <w:rFonts w:ascii="TH SarabunPSK" w:hAnsi="TH SarabunPSK" w:cs="TH SarabunPSK"/>
                  <w:b/>
                  <w:bCs/>
                  <w:sz w:val="32"/>
                  <w:szCs w:val="32"/>
                  <w:lang w:val="en-CA"/>
                </w:rPr>
                <w:delText>Change Description</w:delText>
              </w:r>
            </w:del>
          </w:p>
        </w:tc>
      </w:tr>
      <w:tr w:rsidR="00F30D52" w:rsidRPr="003728D4" w:rsidDel="009B45F2" w:rsidTr="007E0CDD">
        <w:trPr>
          <w:cantSplit/>
          <w:trHeight w:val="85"/>
          <w:del w:id="74" w:author="Suchaya Ananwattanaporn" w:date="2017-03-08T12:40:00Z"/>
        </w:trPr>
        <w:tc>
          <w:tcPr>
            <w:tcW w:w="1147" w:type="dxa"/>
            <w:shd w:val="clear" w:color="auto" w:fill="FFFFFF" w:themeFill="background1"/>
          </w:tcPr>
          <w:p w:rsidR="00F30D52" w:rsidRPr="003728D4" w:rsidDel="009B45F2" w:rsidRDefault="00F30D52" w:rsidP="00C93145">
            <w:pPr>
              <w:pStyle w:val="RMBATable-Text"/>
              <w:snapToGrid w:val="0"/>
              <w:jc w:val="center"/>
              <w:rPr>
                <w:del w:id="75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76" w:author="Suchaya Ananwattanaporn" w:date="2017-03-08T12:40:00Z"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0</w:delText>
              </w:r>
              <w:r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1</w:delText>
              </w:r>
            </w:del>
          </w:p>
        </w:tc>
        <w:tc>
          <w:tcPr>
            <w:tcW w:w="1726" w:type="dxa"/>
            <w:shd w:val="clear" w:color="auto" w:fill="FFFFFF" w:themeFill="background1"/>
          </w:tcPr>
          <w:p w:rsidR="00F30D52" w:rsidRPr="003728D4" w:rsidDel="009B45F2" w:rsidRDefault="0014571B" w:rsidP="0014571B">
            <w:pPr>
              <w:pStyle w:val="RMBATable-Text"/>
              <w:snapToGrid w:val="0"/>
              <w:ind w:left="75"/>
              <w:rPr>
                <w:del w:id="77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78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05</w:delText>
              </w:r>
              <w:r w:rsidR="00761F01"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Sep</w:delText>
              </w:r>
              <w:r w:rsidR="00761F01"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R="00761F01"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2016</w:delText>
              </w:r>
            </w:del>
          </w:p>
        </w:tc>
        <w:tc>
          <w:tcPr>
            <w:tcW w:w="1350" w:type="dxa"/>
            <w:shd w:val="clear" w:color="auto" w:fill="FFFFFF" w:themeFill="background1"/>
          </w:tcPr>
          <w:p w:rsidR="00F30D52" w:rsidRPr="003728D4" w:rsidDel="009B45F2" w:rsidRDefault="0014571B" w:rsidP="00C93145">
            <w:pPr>
              <w:pStyle w:val="RMBATable-Text"/>
              <w:snapToGrid w:val="0"/>
              <w:ind w:left="60"/>
              <w:rPr>
                <w:del w:id="79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80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Suchaya A</w:delText>
              </w:r>
              <w:r w:rsidR="00F30D52"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</w:del>
          </w:p>
        </w:tc>
        <w:tc>
          <w:tcPr>
            <w:tcW w:w="5297" w:type="dxa"/>
            <w:shd w:val="clear" w:color="auto" w:fill="FFFFFF" w:themeFill="background1"/>
          </w:tcPr>
          <w:p w:rsidR="00F30D52" w:rsidRPr="003728D4" w:rsidDel="009B45F2" w:rsidRDefault="00F30D52" w:rsidP="00C93145">
            <w:pPr>
              <w:pStyle w:val="RMBATable-Text"/>
              <w:snapToGrid w:val="0"/>
              <w:ind w:left="60"/>
              <w:rPr>
                <w:del w:id="81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82" w:author="Suchaya Ananwattanaporn" w:date="2017-03-08T12:40:00Z"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Draft</w:delText>
              </w:r>
            </w:del>
          </w:p>
        </w:tc>
      </w:tr>
      <w:tr w:rsidR="00444D82" w:rsidRPr="003728D4" w:rsidDel="009B45F2" w:rsidTr="007E0CDD">
        <w:trPr>
          <w:cantSplit/>
          <w:trHeight w:val="85"/>
          <w:del w:id="83" w:author="Suchaya Ananwattanaporn" w:date="2017-03-08T12:40:00Z"/>
        </w:trPr>
        <w:tc>
          <w:tcPr>
            <w:tcW w:w="1147" w:type="dxa"/>
            <w:shd w:val="clear" w:color="auto" w:fill="FFFFFF" w:themeFill="background1"/>
          </w:tcPr>
          <w:p w:rsidR="00444D82" w:rsidRPr="003728D4" w:rsidDel="009B45F2" w:rsidRDefault="00444D82" w:rsidP="00C93145">
            <w:pPr>
              <w:pStyle w:val="RMBATable-Text"/>
              <w:snapToGrid w:val="0"/>
              <w:jc w:val="center"/>
              <w:rPr>
                <w:del w:id="84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85" w:author="Suchaya Ananwattanaporn" w:date="2017-03-08T12:40:00Z"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1</w:delText>
              </w:r>
              <w:r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0</w:delText>
              </w:r>
            </w:del>
          </w:p>
        </w:tc>
        <w:tc>
          <w:tcPr>
            <w:tcW w:w="1726" w:type="dxa"/>
            <w:shd w:val="clear" w:color="auto" w:fill="FFFFFF" w:themeFill="background1"/>
          </w:tcPr>
          <w:p w:rsidR="00444D82" w:rsidRPr="003728D4" w:rsidDel="009B45F2" w:rsidRDefault="00C87B7E" w:rsidP="007254A0">
            <w:pPr>
              <w:pStyle w:val="RMBATable-Text"/>
              <w:snapToGrid w:val="0"/>
              <w:ind w:left="75"/>
              <w:rPr>
                <w:del w:id="86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87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18</w:delText>
              </w:r>
              <w:r w:rsidR="0014571B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R="0014571B" w:rsidDel="009B45F2">
                <w:rPr>
                  <w:rFonts w:ascii="TH SarabunPSK" w:hAnsi="TH SarabunPSK" w:cs="TH SarabunPSK"/>
                  <w:sz w:val="32"/>
                  <w:szCs w:val="32"/>
                </w:rPr>
                <w:delText>Sep</w:delText>
              </w:r>
              <w:r w:rsidR="00444D82"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R="00444D82"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2016</w:delText>
              </w:r>
            </w:del>
          </w:p>
        </w:tc>
        <w:tc>
          <w:tcPr>
            <w:tcW w:w="1350" w:type="dxa"/>
            <w:shd w:val="clear" w:color="auto" w:fill="FFFFFF" w:themeFill="background1"/>
          </w:tcPr>
          <w:p w:rsidR="00444D82" w:rsidRPr="003728D4" w:rsidDel="009B45F2" w:rsidRDefault="00444D82" w:rsidP="00C93145">
            <w:pPr>
              <w:pStyle w:val="RMBATable-Text"/>
              <w:snapToGrid w:val="0"/>
              <w:ind w:left="60"/>
              <w:rPr>
                <w:del w:id="88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89" w:author="Suchaya Ananwattanaporn" w:date="2017-03-08T12:40:00Z"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>Jariya S</w:delText>
              </w:r>
              <w:r w:rsidRPr="003728D4"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</w:del>
          </w:p>
        </w:tc>
        <w:tc>
          <w:tcPr>
            <w:tcW w:w="5297" w:type="dxa"/>
            <w:shd w:val="clear" w:color="auto" w:fill="FFFFFF" w:themeFill="background1"/>
          </w:tcPr>
          <w:p w:rsidR="00444D82" w:rsidRPr="003728D4" w:rsidDel="009B45F2" w:rsidRDefault="00444D82" w:rsidP="0014571B">
            <w:pPr>
              <w:pStyle w:val="RMBATable-Text"/>
              <w:snapToGrid w:val="0"/>
              <w:ind w:left="60"/>
              <w:rPr>
                <w:del w:id="90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91" w:author="Suchaya Ananwattanaporn" w:date="2017-03-08T12:40:00Z"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 xml:space="preserve">Baseline </w:delText>
              </w:r>
              <w:r w:rsidR="0014571B" w:rsidDel="009B45F2">
                <w:rPr>
                  <w:rFonts w:ascii="TH SarabunPSK" w:hAnsi="TH SarabunPSK" w:cs="TH SarabunPSK"/>
                  <w:sz w:val="32"/>
                  <w:szCs w:val="32"/>
                </w:rPr>
                <w:delText>document</w:delText>
              </w:r>
            </w:del>
          </w:p>
        </w:tc>
      </w:tr>
      <w:tr w:rsidR="0050571E" w:rsidRPr="003728D4" w:rsidDel="009B45F2" w:rsidTr="007E0CDD">
        <w:trPr>
          <w:cantSplit/>
          <w:trHeight w:val="85"/>
          <w:del w:id="92" w:author="Suchaya Ananwattanaporn" w:date="2017-03-08T12:40:00Z"/>
        </w:trPr>
        <w:tc>
          <w:tcPr>
            <w:tcW w:w="1147" w:type="dxa"/>
            <w:shd w:val="clear" w:color="auto" w:fill="FFFFFF" w:themeFill="background1"/>
          </w:tcPr>
          <w:p w:rsidR="0050571E" w:rsidRPr="003728D4" w:rsidDel="009B45F2" w:rsidRDefault="0050571E" w:rsidP="00C93145">
            <w:pPr>
              <w:pStyle w:val="RMBATable-Text"/>
              <w:snapToGrid w:val="0"/>
              <w:jc w:val="center"/>
              <w:rPr>
                <w:del w:id="93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94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1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1</w:delText>
              </w:r>
            </w:del>
          </w:p>
        </w:tc>
        <w:tc>
          <w:tcPr>
            <w:tcW w:w="1726" w:type="dxa"/>
            <w:shd w:val="clear" w:color="auto" w:fill="FFFFFF" w:themeFill="background1"/>
          </w:tcPr>
          <w:p w:rsidR="0050571E" w:rsidDel="009B45F2" w:rsidRDefault="0050571E" w:rsidP="007254A0">
            <w:pPr>
              <w:pStyle w:val="RMBATable-Text"/>
              <w:snapToGrid w:val="0"/>
              <w:ind w:left="75"/>
              <w:rPr>
                <w:del w:id="95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96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24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Oct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201</w:delText>
              </w:r>
            </w:del>
            <w:ins w:id="97" w:author="Suchaya Sunny" w:date="2017-01-18T10:28:00Z">
              <w:del w:id="98" w:author="Suchaya Ananwattanaporn" w:date="2017-03-08T12:40:00Z">
                <w:r w:rsidR="003319D3"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6</w:delText>
                </w:r>
              </w:del>
            </w:ins>
            <w:del w:id="99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4</w:delText>
              </w:r>
            </w:del>
          </w:p>
        </w:tc>
        <w:tc>
          <w:tcPr>
            <w:tcW w:w="1350" w:type="dxa"/>
            <w:shd w:val="clear" w:color="auto" w:fill="FFFFFF" w:themeFill="background1"/>
          </w:tcPr>
          <w:p w:rsidR="0050571E" w:rsidRPr="003728D4" w:rsidDel="009B45F2" w:rsidRDefault="0050571E" w:rsidP="00C93145">
            <w:pPr>
              <w:pStyle w:val="RMBATable-Text"/>
              <w:snapToGrid w:val="0"/>
              <w:ind w:left="60"/>
              <w:rPr>
                <w:del w:id="100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101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Jariya S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</w:del>
          </w:p>
        </w:tc>
        <w:tc>
          <w:tcPr>
            <w:tcW w:w="5297" w:type="dxa"/>
            <w:shd w:val="clear" w:color="auto" w:fill="FFFFFF" w:themeFill="background1"/>
          </w:tcPr>
          <w:p w:rsidR="0050571E" w:rsidRPr="003728D4" w:rsidDel="009B45F2" w:rsidRDefault="0050571E" w:rsidP="0014571B">
            <w:pPr>
              <w:pStyle w:val="RMBATable-Text"/>
              <w:snapToGrid w:val="0"/>
              <w:ind w:left="60"/>
              <w:rPr>
                <w:del w:id="102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103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Updated as per phase 2 adjustment</w:delText>
              </w:r>
            </w:del>
          </w:p>
        </w:tc>
      </w:tr>
      <w:tr w:rsidR="003A4804" w:rsidRPr="003728D4" w:rsidDel="009B45F2" w:rsidTr="00AF7B8E">
        <w:trPr>
          <w:cantSplit/>
          <w:trHeight w:val="85"/>
          <w:del w:id="104" w:author="Suchaya Ananwattanaporn" w:date="2017-03-08T12:40:00Z"/>
        </w:trPr>
        <w:tc>
          <w:tcPr>
            <w:tcW w:w="1147" w:type="dxa"/>
            <w:shd w:val="clear" w:color="auto" w:fill="FFFFFF" w:themeFill="background1"/>
          </w:tcPr>
          <w:p w:rsidR="003A4804" w:rsidRPr="003728D4" w:rsidDel="009B45F2" w:rsidRDefault="003A4804" w:rsidP="00AF7B8E">
            <w:pPr>
              <w:pStyle w:val="RMBATable-Text"/>
              <w:snapToGrid w:val="0"/>
              <w:jc w:val="center"/>
              <w:rPr>
                <w:del w:id="105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106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2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0</w:delText>
              </w:r>
            </w:del>
          </w:p>
        </w:tc>
        <w:tc>
          <w:tcPr>
            <w:tcW w:w="1726" w:type="dxa"/>
            <w:shd w:val="clear" w:color="auto" w:fill="FFFFFF" w:themeFill="background1"/>
          </w:tcPr>
          <w:p w:rsidR="003A4804" w:rsidDel="009B45F2" w:rsidRDefault="003A4804" w:rsidP="00AF7B8E">
            <w:pPr>
              <w:pStyle w:val="RMBATable-Text"/>
              <w:snapToGrid w:val="0"/>
              <w:ind w:left="75"/>
              <w:rPr>
                <w:del w:id="107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108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24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Oct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-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201</w:delText>
              </w:r>
            </w:del>
            <w:ins w:id="109" w:author="Suchaya Sunny" w:date="2017-01-18T10:28:00Z">
              <w:del w:id="110" w:author="Suchaya Ananwattanaporn" w:date="2017-03-08T12:40:00Z">
                <w:r w:rsidR="003319D3"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6</w:delText>
                </w:r>
              </w:del>
            </w:ins>
            <w:del w:id="111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4</w:delText>
              </w:r>
            </w:del>
          </w:p>
        </w:tc>
        <w:tc>
          <w:tcPr>
            <w:tcW w:w="1350" w:type="dxa"/>
            <w:shd w:val="clear" w:color="auto" w:fill="FFFFFF" w:themeFill="background1"/>
          </w:tcPr>
          <w:p w:rsidR="003A4804" w:rsidRPr="003728D4" w:rsidDel="009B45F2" w:rsidRDefault="003A4804" w:rsidP="00AF7B8E">
            <w:pPr>
              <w:pStyle w:val="RMBATable-Text"/>
              <w:snapToGrid w:val="0"/>
              <w:ind w:left="60"/>
              <w:rPr>
                <w:del w:id="112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113" w:author="Suchaya Ananwattanaporn" w:date="2017-03-08T12:40:00Z"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Jariya S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  <w:cs/>
                  <w:lang w:bidi="th-TH"/>
                </w:rPr>
                <w:delText>.</w:delText>
              </w:r>
            </w:del>
          </w:p>
        </w:tc>
        <w:tc>
          <w:tcPr>
            <w:tcW w:w="5297" w:type="dxa"/>
            <w:shd w:val="clear" w:color="auto" w:fill="FFFFFF" w:themeFill="background1"/>
          </w:tcPr>
          <w:p w:rsidR="003A4804" w:rsidRPr="003728D4" w:rsidDel="009B45F2" w:rsidRDefault="003A4804" w:rsidP="00AF7B8E">
            <w:pPr>
              <w:pStyle w:val="RMBATable-Text"/>
              <w:snapToGrid w:val="0"/>
              <w:ind w:left="60"/>
              <w:rPr>
                <w:del w:id="114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del w:id="115" w:author="Suchaya Ananwattanaporn" w:date="2017-03-08T12:40:00Z">
              <w:r w:rsidRPr="003728D4" w:rsidDel="009B45F2">
                <w:rPr>
                  <w:rFonts w:ascii="TH SarabunPSK" w:hAnsi="TH SarabunPSK" w:cs="TH SarabunPSK"/>
                  <w:sz w:val="32"/>
                  <w:szCs w:val="32"/>
                </w:rPr>
                <w:delText xml:space="preserve">Baseline </w:delText>
              </w:r>
              <w:r w:rsidDel="009B45F2">
                <w:rPr>
                  <w:rFonts w:ascii="TH SarabunPSK" w:hAnsi="TH SarabunPSK" w:cs="TH SarabunPSK"/>
                  <w:sz w:val="32"/>
                  <w:szCs w:val="32"/>
                </w:rPr>
                <w:delText>document</w:delText>
              </w:r>
            </w:del>
          </w:p>
        </w:tc>
      </w:tr>
      <w:tr w:rsidR="003319D3" w:rsidRPr="003728D4" w:rsidDel="009B45F2" w:rsidTr="00AF7B8E">
        <w:trPr>
          <w:cantSplit/>
          <w:trHeight w:val="85"/>
          <w:ins w:id="116" w:author="Suchaya Sunny" w:date="2017-01-18T10:28:00Z"/>
          <w:del w:id="117" w:author="Suchaya Ananwattanaporn" w:date="2017-03-08T12:40:00Z"/>
        </w:trPr>
        <w:tc>
          <w:tcPr>
            <w:tcW w:w="1147" w:type="dxa"/>
            <w:shd w:val="clear" w:color="auto" w:fill="FFFFFF" w:themeFill="background1"/>
          </w:tcPr>
          <w:p w:rsidR="003319D3" w:rsidDel="009B45F2" w:rsidRDefault="003319D3" w:rsidP="00AF7B8E">
            <w:pPr>
              <w:pStyle w:val="RMBATable-Text"/>
              <w:snapToGrid w:val="0"/>
              <w:jc w:val="center"/>
              <w:rPr>
                <w:ins w:id="118" w:author="Suchaya Sunny" w:date="2017-01-18T10:28:00Z"/>
                <w:del w:id="119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ins w:id="120" w:author="Suchaya Sunny" w:date="2017-01-18T10:28:00Z">
              <w:del w:id="121" w:author="Suchaya Ananwattanaporn" w:date="2017-03-08T12:40:00Z"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2</w:delText>
                </w:r>
                <w:r w:rsidDel="009B45F2">
                  <w:rPr>
                    <w:rFonts w:ascii="TH SarabunPSK" w:hAnsi="TH SarabunPSK" w:cs="TH SarabunPSK"/>
                    <w:sz w:val="32"/>
                    <w:szCs w:val="32"/>
                    <w:cs/>
                    <w:lang w:bidi="th-TH"/>
                  </w:rPr>
                  <w:delText>.</w:delText>
                </w:r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1</w:delText>
                </w:r>
              </w:del>
            </w:ins>
          </w:p>
        </w:tc>
        <w:tc>
          <w:tcPr>
            <w:tcW w:w="1726" w:type="dxa"/>
            <w:shd w:val="clear" w:color="auto" w:fill="FFFFFF" w:themeFill="background1"/>
          </w:tcPr>
          <w:p w:rsidR="003319D3" w:rsidDel="009B45F2" w:rsidRDefault="003319D3" w:rsidP="00AF7B8E">
            <w:pPr>
              <w:pStyle w:val="RMBATable-Text"/>
              <w:snapToGrid w:val="0"/>
              <w:ind w:left="75"/>
              <w:rPr>
                <w:ins w:id="122" w:author="Suchaya Sunny" w:date="2017-01-18T10:28:00Z"/>
                <w:del w:id="123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ins w:id="124" w:author="Suchaya Sunny" w:date="2017-01-18T10:28:00Z">
              <w:del w:id="125" w:author="Suchaya Ananwattanaporn" w:date="2017-03-08T12:40:00Z"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18</w:delText>
                </w:r>
                <w:r w:rsidDel="009B45F2">
                  <w:rPr>
                    <w:rFonts w:ascii="TH SarabunPSK" w:hAnsi="TH SarabunPSK" w:cs="TH SarabunPSK"/>
                    <w:sz w:val="32"/>
                    <w:szCs w:val="32"/>
                    <w:cs/>
                    <w:lang w:bidi="th-TH"/>
                  </w:rPr>
                  <w:delText>-</w:delText>
                </w:r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Jan</w:delText>
                </w:r>
                <w:r w:rsidDel="009B45F2">
                  <w:rPr>
                    <w:rFonts w:ascii="TH SarabunPSK" w:hAnsi="TH SarabunPSK" w:cs="TH SarabunPSK"/>
                    <w:sz w:val="32"/>
                    <w:szCs w:val="32"/>
                    <w:cs/>
                    <w:lang w:bidi="th-TH"/>
                  </w:rPr>
                  <w:delText>-</w:delText>
                </w:r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2017</w:delText>
                </w:r>
              </w:del>
            </w:ins>
          </w:p>
        </w:tc>
        <w:tc>
          <w:tcPr>
            <w:tcW w:w="1350" w:type="dxa"/>
            <w:shd w:val="clear" w:color="auto" w:fill="FFFFFF" w:themeFill="background1"/>
          </w:tcPr>
          <w:p w:rsidR="003319D3" w:rsidDel="009B45F2" w:rsidRDefault="003319D3" w:rsidP="00AF7B8E">
            <w:pPr>
              <w:pStyle w:val="RMBATable-Text"/>
              <w:snapToGrid w:val="0"/>
              <w:ind w:left="60"/>
              <w:rPr>
                <w:ins w:id="126" w:author="Suchaya Sunny" w:date="2017-01-18T10:28:00Z"/>
                <w:del w:id="127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ins w:id="128" w:author="Suchaya Sunny" w:date="2017-01-18T10:28:00Z">
              <w:del w:id="129" w:author="Suchaya Ananwattanaporn" w:date="2017-03-08T12:40:00Z"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Suchaya A</w:delText>
                </w:r>
                <w:r w:rsidRPr="003728D4" w:rsidDel="009B45F2">
                  <w:rPr>
                    <w:rFonts w:ascii="TH SarabunPSK" w:hAnsi="TH SarabunPSK" w:cs="TH SarabunPSK"/>
                    <w:sz w:val="32"/>
                    <w:szCs w:val="32"/>
                    <w:cs/>
                    <w:lang w:bidi="th-TH"/>
                  </w:rPr>
                  <w:delText>.</w:delText>
                </w:r>
              </w:del>
            </w:ins>
          </w:p>
        </w:tc>
        <w:tc>
          <w:tcPr>
            <w:tcW w:w="5297" w:type="dxa"/>
            <w:shd w:val="clear" w:color="auto" w:fill="FFFFFF" w:themeFill="background1"/>
          </w:tcPr>
          <w:p w:rsidR="003319D3" w:rsidRPr="003728D4" w:rsidDel="009B45F2" w:rsidRDefault="003319D3" w:rsidP="00AF7B8E">
            <w:pPr>
              <w:pStyle w:val="RMBATable-Text"/>
              <w:snapToGrid w:val="0"/>
              <w:ind w:left="60"/>
              <w:rPr>
                <w:ins w:id="130" w:author="Suchaya Sunny" w:date="2017-01-18T10:28:00Z"/>
                <w:del w:id="131" w:author="Suchaya Ananwattanaporn" w:date="2017-03-08T12:40:00Z"/>
                <w:rFonts w:ascii="TH SarabunPSK" w:hAnsi="TH SarabunPSK" w:cs="TH SarabunPSK"/>
                <w:sz w:val="32"/>
                <w:szCs w:val="32"/>
              </w:rPr>
            </w:pPr>
            <w:ins w:id="132" w:author="Suchaya Sunny" w:date="2017-01-18T10:28:00Z">
              <w:del w:id="133" w:author="Suchaya Ananwattanaporn" w:date="2017-03-08T12:40:00Z">
                <w:r w:rsidDel="009B45F2">
                  <w:rPr>
                    <w:rFonts w:ascii="TH SarabunPSK" w:hAnsi="TH SarabunPSK" w:cs="TH SarabunPSK"/>
                    <w:sz w:val="32"/>
                    <w:szCs w:val="32"/>
                  </w:rPr>
                  <w:delText>Updated as per phase 3 adjustment</w:delText>
                </w:r>
              </w:del>
            </w:ins>
          </w:p>
        </w:tc>
      </w:tr>
    </w:tbl>
    <w:p w:rsidR="00F30D52" w:rsidRPr="003728D4" w:rsidRDefault="00DF4B09">
      <w:pPr>
        <w:rPr>
          <w:rFonts w:ascii="TH SarabunPSK" w:hAnsi="TH SarabunPSK" w:cs="TH SarabunPSK"/>
          <w:sz w:val="32"/>
          <w:szCs w:val="32"/>
        </w:rPr>
      </w:pPr>
      <w:bookmarkStart w:id="134" w:name="_GoBack"/>
      <w:bookmarkEnd w:id="134"/>
      <w:ins w:id="135" w:author="Suchaya Ananwattanaporn" w:date="2017-03-08T10:47:00Z">
        <w:r w:rsidRPr="0045114B">
          <w:rPr>
            <w:rFonts w:cs="TH SarabunPSK"/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240AA4A6" wp14:editId="475B2F59">
                  <wp:simplePos x="0" y="0"/>
                  <wp:positionH relativeFrom="column">
                    <wp:posOffset>-350520</wp:posOffset>
                  </wp:positionH>
                  <wp:positionV relativeFrom="paragraph">
                    <wp:posOffset>408305</wp:posOffset>
                  </wp:positionV>
                  <wp:extent cx="7118350" cy="774700"/>
                  <wp:effectExtent l="0" t="0" r="0" b="0"/>
                  <wp:wrapSquare wrapText="bothSides"/>
                  <wp:docPr id="475" name="Text Box 47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711835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4316F" w:rsidRPr="0096498A" w:rsidRDefault="0014316F" w:rsidP="00220B23">
                              <w:pPr>
                                <w:pStyle w:val="mycoverletter"/>
                                <w:rPr>
                                  <w:sz w:val="76"/>
                                  <w:szCs w:val="76"/>
                                  <w:rPrChange w:id="136" w:author="Suchaya Ananwattanaporn" w:date="2017-03-08T12:58:00Z">
                                    <w:rPr/>
                                  </w:rPrChange>
                                </w:rPr>
                              </w:pPr>
                              <w:ins w:id="137" w:author="Suchaya Ananwattanaporn" w:date="2017-03-08T10:47:00Z">
                                <w:r w:rsidRPr="0096498A">
                                  <w:rPr>
                                    <w:sz w:val="76"/>
                                    <w:szCs w:val="76"/>
                                    <w:rPrChange w:id="138" w:author="Suchaya Ananwattanaporn" w:date="2017-03-08T12:58:00Z">
                                      <w:rPr/>
                                    </w:rPrChange>
                                  </w:rPr>
                                  <w:t>e</w:t>
                                </w:r>
                                <w:r w:rsidRPr="0096498A">
                                  <w:rPr>
                                    <w:rFonts w:cs="Cordia New"/>
                                    <w:bCs/>
                                    <w:sz w:val="76"/>
                                    <w:szCs w:val="76"/>
                                    <w:rPrChange w:id="139" w:author="Suchaya Ananwattanaporn" w:date="2017-03-08T12:58:00Z">
                                      <w:rPr/>
                                    </w:rPrChange>
                                  </w:rPr>
                                  <w:t>-</w:t>
                                </w:r>
                                <w:r w:rsidRPr="0096498A">
                                  <w:rPr>
                                    <w:sz w:val="76"/>
                                    <w:szCs w:val="76"/>
                                    <w:rPrChange w:id="140" w:author="Suchaya Ananwattanaporn" w:date="2017-03-08T12:58:00Z">
                                      <w:rPr/>
                                    </w:rPrChange>
                                  </w:rPr>
                                  <w:t xml:space="preserve">Tax Invoice by Email </w:t>
                                </w:r>
                              </w:ins>
                              <w:ins w:id="141" w:author="Suchaya Ananwattanaporn" w:date="2017-03-08T10:48:00Z">
                                <w:r w:rsidRPr="0096498A">
                                  <w:rPr>
                                    <w:rFonts w:cs="Cordia New"/>
                                    <w:bCs/>
                                    <w:sz w:val="76"/>
                                    <w:szCs w:val="76"/>
                                    <w:rPrChange w:id="142" w:author="Suchaya Ananwattanaporn" w:date="2017-03-08T12:58:00Z">
                                      <w:rPr/>
                                    </w:rPrChange>
                                  </w:rPr>
                                  <w:t>–</w:t>
                                </w:r>
                              </w:ins>
                              <w:ins w:id="143" w:author="Suchaya Ananwattanaporn" w:date="2017-03-08T10:47:00Z">
                                <w:r w:rsidRPr="0096498A">
                                  <w:rPr>
                                    <w:sz w:val="76"/>
                                    <w:szCs w:val="76"/>
                                    <w:rPrChange w:id="144" w:author="Suchaya Ananwattanaporn" w:date="2017-03-08T12:58:00Z">
                                      <w:rPr/>
                                    </w:rPrChange>
                                  </w:rPr>
                                  <w:t xml:space="preserve"> PDF </w:t>
                                </w:r>
                              </w:ins>
                              <w:ins w:id="145" w:author="Suchaya Ananwattanaporn" w:date="2017-03-08T12:51:00Z">
                                <w:r w:rsidRPr="0096498A">
                                  <w:rPr>
                                    <w:sz w:val="76"/>
                                    <w:szCs w:val="76"/>
                                    <w:rPrChange w:id="146" w:author="Suchaya Ananwattanaporn" w:date="2017-03-08T12:58:00Z">
                                      <w:rPr/>
                                    </w:rPrChange>
                                  </w:rPr>
                                  <w:t xml:space="preserve"> Genarat</w:t>
                                </w:r>
                              </w:ins>
                              <w:ins w:id="147" w:author="Suchaya Ananwattanaporn" w:date="2017-03-08T12:52:00Z">
                                <w:r w:rsidRPr="0096498A">
                                  <w:rPr>
                                    <w:sz w:val="76"/>
                                    <w:szCs w:val="76"/>
                                    <w:rPrChange w:id="148" w:author="Suchaya Ananwattanaporn" w:date="2017-03-08T12:58:00Z">
                                      <w:rPr>
                                        <w:sz w:val="72"/>
                                        <w:szCs w:val="72"/>
                                      </w:rPr>
                                    </w:rPrChange>
                                  </w:rPr>
                                  <w:t>or</w:t>
                                </w:r>
                              </w:ins>
                              <w:ins w:id="149" w:author="Suchaya Ananwattanaporn" w:date="2017-03-08T12:51:00Z">
                                <w:r w:rsidRPr="0096498A">
                                  <w:rPr>
                                    <w:rFonts w:cs="Cordia New"/>
                                    <w:bCs/>
                                    <w:sz w:val="76"/>
                                    <w:szCs w:val="76"/>
                                    <w:rPrChange w:id="150" w:author="Suchaya Ananwattanaporn" w:date="2017-03-08T12:58:00Z">
                                      <w:rPr/>
                                    </w:rPrChange>
                                  </w:rPr>
                                  <w:t xml:space="preserve"> </w:t>
                                </w:r>
                              </w:ins>
                              <w:ins w:id="151" w:author="Suchaya Ananwattanaporn" w:date="2017-03-08T10:48:00Z">
                                <w:r w:rsidRPr="0096498A">
                                  <w:rPr>
                                    <w:sz w:val="76"/>
                                    <w:szCs w:val="76"/>
                                    <w:rPrChange w:id="152" w:author="Suchaya Ananwattanaporn" w:date="2017-03-08T12:58:00Z">
                                      <w:rPr/>
                                    </w:rPrChange>
                                  </w:rPr>
                                  <w:t>on P</w:t>
                                </w:r>
                              </w:ins>
                              <w:del w:id="153" w:author="Suchaya Ananwattanaporn" w:date="2017-03-08T10:44:00Z">
                                <w:r w:rsidRPr="0096498A" w:rsidDel="00220B23">
                                  <w:rPr>
                                    <w:sz w:val="76"/>
                                    <w:szCs w:val="76"/>
                                    <w:rPrChange w:id="154" w:author="Suchaya Ananwattanaporn" w:date="2017-03-08T12:58:00Z">
                                      <w:rPr/>
                                    </w:rPrChange>
                                  </w:rPr>
                                  <w:delText>G</w:delText>
                                </w:r>
                              </w:del>
                              <w:del w:id="155" w:author="Suchaya Ananwattanaporn" w:date="2017-03-08T10:48:00Z">
                                <w:r w:rsidRPr="0096498A" w:rsidDel="00220B23">
                                  <w:rPr>
                                    <w:sz w:val="76"/>
                                    <w:szCs w:val="76"/>
                                    <w:rPrChange w:id="156" w:author="Suchaya Ananwattanaporn" w:date="2017-03-08T12:58:00Z">
                                      <w:rPr/>
                                    </w:rPrChange>
                                  </w:rPr>
                                  <w:delText>uide For Admin</w:delText>
                                </w:r>
                              </w:del>
                              <w:ins w:id="157" w:author="Suchaya Ananwattanaporn" w:date="2017-03-08T10:48:00Z">
                                <w:r w:rsidRPr="0096498A">
                                  <w:rPr>
                                    <w:sz w:val="76"/>
                                    <w:szCs w:val="76"/>
                                    <w:rPrChange w:id="158" w:author="Suchaya Ananwattanaporn" w:date="2017-03-08T12:58:00Z">
                                      <w:rPr/>
                                    </w:rPrChange>
                                  </w:rPr>
                                  <w:t>C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240AA4A6" id="Text Box 475" o:spid="_x0000_s1027" type="#_x0000_t202" style="position:absolute;margin-left:-27.6pt;margin-top:32.15pt;width:560.5pt;height:6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" filled="f" stroked="f">
                  <v:textbox>
                    <w:txbxContent>
                      <w:p w:rsidR="0014316F" w:rsidRPr="0096498A" w:rsidRDefault="0014316F" w:rsidP="00220B23">
                        <w:pPr>
                          <w:pStyle w:val="mycoverletter"/>
                          <w:rPr>
                            <w:sz w:val="76"/>
                            <w:szCs w:val="76"/>
                            <w:rPrChange w:id="159" w:author="Suchaya Ananwattanaporn" w:date="2017-03-08T12:58:00Z">
                              <w:rPr/>
                            </w:rPrChange>
                          </w:rPr>
                        </w:pPr>
                        <w:ins w:id="160" w:author="Suchaya Ananwattanaporn" w:date="2017-03-08T10:47:00Z">
                          <w:r w:rsidRPr="0096498A">
                            <w:rPr>
                              <w:sz w:val="76"/>
                              <w:szCs w:val="76"/>
                              <w:rPrChange w:id="161" w:author="Suchaya Ananwattanaporn" w:date="2017-03-08T12:58:00Z">
                                <w:rPr/>
                              </w:rPrChange>
                            </w:rPr>
                            <w:t>e</w:t>
                          </w:r>
                          <w:r w:rsidRPr="0096498A">
                            <w:rPr>
                              <w:rFonts w:cs="Cordia New"/>
                              <w:bCs/>
                              <w:sz w:val="76"/>
                              <w:szCs w:val="76"/>
                              <w:rPrChange w:id="162" w:author="Suchaya Ananwattanaporn" w:date="2017-03-08T12:58:00Z">
                                <w:rPr/>
                              </w:rPrChange>
                            </w:rPr>
                            <w:t>-</w:t>
                          </w:r>
                          <w:r w:rsidRPr="0096498A">
                            <w:rPr>
                              <w:sz w:val="76"/>
                              <w:szCs w:val="76"/>
                              <w:rPrChange w:id="163" w:author="Suchaya Ananwattanaporn" w:date="2017-03-08T12:58:00Z">
                                <w:rPr/>
                              </w:rPrChange>
                            </w:rPr>
                            <w:t xml:space="preserve">Tax Invoice by Email </w:t>
                          </w:r>
                        </w:ins>
                        <w:ins w:id="164" w:author="Suchaya Ananwattanaporn" w:date="2017-03-08T10:48:00Z">
                          <w:r w:rsidRPr="0096498A">
                            <w:rPr>
                              <w:rFonts w:cs="Cordia New"/>
                              <w:bCs/>
                              <w:sz w:val="76"/>
                              <w:szCs w:val="76"/>
                              <w:rPrChange w:id="165" w:author="Suchaya Ananwattanaporn" w:date="2017-03-08T12:58:00Z">
                                <w:rPr/>
                              </w:rPrChange>
                            </w:rPr>
                            <w:t>–</w:t>
                          </w:r>
                        </w:ins>
                        <w:ins w:id="166" w:author="Suchaya Ananwattanaporn" w:date="2017-03-08T10:47:00Z">
                          <w:r w:rsidRPr="0096498A">
                            <w:rPr>
                              <w:sz w:val="76"/>
                              <w:szCs w:val="76"/>
                              <w:rPrChange w:id="167" w:author="Suchaya Ananwattanaporn" w:date="2017-03-08T12:58:00Z">
                                <w:rPr/>
                              </w:rPrChange>
                            </w:rPr>
                            <w:t xml:space="preserve"> PDF </w:t>
                          </w:r>
                        </w:ins>
                        <w:ins w:id="168" w:author="Suchaya Ananwattanaporn" w:date="2017-03-08T12:51:00Z">
                          <w:r w:rsidRPr="0096498A">
                            <w:rPr>
                              <w:sz w:val="76"/>
                              <w:szCs w:val="76"/>
                              <w:rPrChange w:id="169" w:author="Suchaya Ananwattanaporn" w:date="2017-03-08T12:58:00Z">
                                <w:rPr/>
                              </w:rPrChange>
                            </w:rPr>
                            <w:t xml:space="preserve"> Genarat</w:t>
                          </w:r>
                        </w:ins>
                        <w:ins w:id="170" w:author="Suchaya Ananwattanaporn" w:date="2017-03-08T12:52:00Z">
                          <w:r w:rsidRPr="0096498A">
                            <w:rPr>
                              <w:sz w:val="76"/>
                              <w:szCs w:val="76"/>
                              <w:rPrChange w:id="171" w:author="Suchaya Ananwattanaporn" w:date="2017-03-08T12:58:00Z">
                                <w:rPr>
                                  <w:sz w:val="72"/>
                                  <w:szCs w:val="72"/>
                                </w:rPr>
                              </w:rPrChange>
                            </w:rPr>
                            <w:t>or</w:t>
                          </w:r>
                        </w:ins>
                        <w:ins w:id="172" w:author="Suchaya Ananwattanaporn" w:date="2017-03-08T12:51:00Z">
                          <w:r w:rsidRPr="0096498A">
                            <w:rPr>
                              <w:rFonts w:cs="Cordia New"/>
                              <w:bCs/>
                              <w:sz w:val="76"/>
                              <w:szCs w:val="76"/>
                              <w:rPrChange w:id="173" w:author="Suchaya Ananwattanaporn" w:date="2017-03-08T12:58:00Z">
                                <w:rPr/>
                              </w:rPrChange>
                            </w:rPr>
                            <w:t xml:space="preserve"> </w:t>
                          </w:r>
                        </w:ins>
                        <w:ins w:id="174" w:author="Suchaya Ananwattanaporn" w:date="2017-03-08T10:48:00Z">
                          <w:r w:rsidRPr="0096498A">
                            <w:rPr>
                              <w:sz w:val="76"/>
                              <w:szCs w:val="76"/>
                              <w:rPrChange w:id="175" w:author="Suchaya Ananwattanaporn" w:date="2017-03-08T12:58:00Z">
                                <w:rPr/>
                              </w:rPrChange>
                            </w:rPr>
                            <w:t>on P</w:t>
                          </w:r>
                        </w:ins>
                        <w:del w:id="176" w:author="Suchaya Ananwattanaporn" w:date="2017-03-08T10:44:00Z">
                          <w:r w:rsidRPr="0096498A" w:rsidDel="00220B23">
                            <w:rPr>
                              <w:sz w:val="76"/>
                              <w:szCs w:val="76"/>
                              <w:rPrChange w:id="177" w:author="Suchaya Ananwattanaporn" w:date="2017-03-08T12:58:00Z">
                                <w:rPr/>
                              </w:rPrChange>
                            </w:rPr>
                            <w:delText>G</w:delText>
                          </w:r>
                        </w:del>
                        <w:del w:id="178" w:author="Suchaya Ananwattanaporn" w:date="2017-03-08T10:48:00Z">
                          <w:r w:rsidRPr="0096498A" w:rsidDel="00220B23">
                            <w:rPr>
                              <w:sz w:val="76"/>
                              <w:szCs w:val="76"/>
                              <w:rPrChange w:id="179" w:author="Suchaya Ananwattanaporn" w:date="2017-03-08T12:58:00Z">
                                <w:rPr/>
                              </w:rPrChange>
                            </w:rPr>
                            <w:delText>uide For Admin</w:delText>
                          </w:r>
                        </w:del>
                        <w:ins w:id="180" w:author="Suchaya Ananwattanaporn" w:date="2017-03-08T10:48:00Z">
                          <w:r w:rsidRPr="0096498A">
                            <w:rPr>
                              <w:sz w:val="76"/>
                              <w:szCs w:val="76"/>
                              <w:rPrChange w:id="181" w:author="Suchaya Ananwattanaporn" w:date="2017-03-08T12:58:00Z">
                                <w:rPr/>
                              </w:rPrChange>
                            </w:rPr>
                            <w:t>C</w:t>
                          </w:r>
                        </w:ins>
                      </w:p>
                    </w:txbxContent>
                  </v:textbox>
                  <w10:wrap type="square"/>
                </v:shape>
              </w:pict>
            </mc:Fallback>
          </mc:AlternateContent>
        </w:r>
      </w:ins>
    </w:p>
    <w:p w:rsidR="001B7D17" w:rsidRPr="003728D4" w:rsidRDefault="001B7D17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3728D4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sdt>
      <w:sdtPr>
        <w:rPr>
          <w:rFonts w:ascii="TH SarabunPSK" w:eastAsiaTheme="minorHAnsi" w:hAnsi="TH SarabunPSK" w:cs="TH SarabunPSK"/>
          <w:color w:val="auto"/>
          <w:sz w:val="22"/>
          <w:szCs w:val="28"/>
          <w:lang w:bidi="th-TH"/>
        </w:rPr>
        <w:id w:val="1577161496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noProof/>
          <w:sz w:val="28"/>
        </w:rPr>
      </w:sdtEndPr>
      <w:sdtContent>
        <w:p w:rsidR="00D67C3E" w:rsidRPr="003728D4" w:rsidRDefault="00D67C3E" w:rsidP="00DC1925">
          <w:pPr>
            <w:pStyle w:val="TOCHeading"/>
            <w:jc w:val="center"/>
            <w:rPr>
              <w:rFonts w:ascii="TH SarabunPSK" w:hAnsi="TH SarabunPSK" w:cs="TH SarabunPSK"/>
              <w:b/>
              <w:bCs/>
            </w:rPr>
          </w:pPr>
          <w:r w:rsidRPr="003728D4">
            <w:rPr>
              <w:rFonts w:ascii="TH SarabunPSK" w:hAnsi="TH SarabunPSK" w:cs="TH SarabunPSK"/>
              <w:b/>
              <w:bCs/>
            </w:rPr>
            <w:t>Contents</w:t>
          </w:r>
        </w:p>
        <w:p w:rsidR="00695B1D" w:rsidRDefault="00D67C3E">
          <w:pPr>
            <w:pStyle w:val="TOC1"/>
            <w:rPr>
              <w:ins w:id="182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r w:rsidRPr="00B86F05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Pr="003728D4">
            <w:rPr>
              <w:rFonts w:ascii="TH SarabunPSK" w:hAnsi="TH SarabunPSK" w:cs="TH SarabunPSK"/>
              <w:sz w:val="32"/>
              <w:szCs w:val="32"/>
            </w:rPr>
            <w:instrText xml:space="preserve"> TOC \o </w:instrText>
          </w:r>
          <w:r w:rsidRPr="003728D4">
            <w:rPr>
              <w:rFonts w:ascii="TH SarabunPSK" w:hAnsi="TH SarabunPSK" w:cs="TH SarabunPSK"/>
              <w:sz w:val="32"/>
              <w:szCs w:val="32"/>
              <w:cs/>
            </w:rPr>
            <w:instrText>"</w:instrText>
          </w:r>
          <w:r w:rsidRPr="003728D4">
            <w:rPr>
              <w:rFonts w:ascii="TH SarabunPSK" w:hAnsi="TH SarabunPSK" w:cs="TH SarabunPSK"/>
              <w:sz w:val="32"/>
              <w:szCs w:val="32"/>
            </w:rPr>
            <w:instrText>1</w:instrText>
          </w:r>
          <w:r w:rsidRPr="003728D4">
            <w:rPr>
              <w:rFonts w:ascii="TH SarabunPSK" w:hAnsi="TH SarabunPSK" w:cs="TH SarabunPSK"/>
              <w:sz w:val="32"/>
              <w:szCs w:val="32"/>
              <w:cs/>
            </w:rPr>
            <w:instrText>-</w:instrText>
          </w:r>
          <w:r w:rsidRPr="003728D4">
            <w:rPr>
              <w:rFonts w:ascii="TH SarabunPSK" w:hAnsi="TH SarabunPSK" w:cs="TH SarabunPSK"/>
              <w:sz w:val="32"/>
              <w:szCs w:val="32"/>
            </w:rPr>
            <w:instrText>3</w:instrText>
          </w:r>
          <w:r w:rsidRPr="003728D4">
            <w:rPr>
              <w:rFonts w:ascii="TH SarabunPSK" w:hAnsi="TH SarabunPSK" w:cs="TH SarabunPSK"/>
              <w:sz w:val="32"/>
              <w:szCs w:val="32"/>
              <w:cs/>
            </w:rPr>
            <w:instrText xml:space="preserve">" </w:instrText>
          </w:r>
          <w:r w:rsidRPr="003728D4">
            <w:rPr>
              <w:rFonts w:ascii="TH SarabunPSK" w:hAnsi="TH SarabunPSK" w:cs="TH SarabunPSK"/>
              <w:sz w:val="32"/>
              <w:szCs w:val="32"/>
            </w:rPr>
            <w:instrText xml:space="preserve">\h \z \u </w:instrText>
          </w:r>
          <w:r w:rsidRPr="00B86F05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ins w:id="183" w:author="Suchaya Ananwattanaporn" w:date="2017-03-08T12:42:00Z">
            <w:r w:rsidR="00695B1D" w:rsidRPr="00B07E7B">
              <w:rPr>
                <w:rStyle w:val="Hyperlink"/>
                <w:noProof/>
              </w:rPr>
              <w:fldChar w:fldCharType="begin"/>
            </w:r>
            <w:r w:rsidR="00695B1D" w:rsidRPr="00B07E7B">
              <w:rPr>
                <w:rStyle w:val="Hyperlink"/>
                <w:noProof/>
                <w:cs/>
              </w:rPr>
              <w:instrText xml:space="preserve"> </w:instrText>
            </w:r>
            <w:r w:rsidR="00695B1D">
              <w:rPr>
                <w:noProof/>
              </w:rPr>
              <w:instrText xml:space="preserve">HYPERLINK \l </w:instrText>
            </w:r>
            <w:r w:rsidR="00695B1D">
              <w:rPr>
                <w:noProof/>
                <w:cs/>
              </w:rPr>
              <w:instrText>"</w:instrText>
            </w:r>
            <w:r w:rsidR="00695B1D">
              <w:rPr>
                <w:noProof/>
              </w:rPr>
              <w:instrText>_Toc476740268</w:instrText>
            </w:r>
            <w:r w:rsidR="00695B1D">
              <w:rPr>
                <w:noProof/>
                <w:cs/>
              </w:rPr>
              <w:instrText>"</w:instrText>
            </w:r>
            <w:r w:rsidR="00695B1D" w:rsidRPr="00B07E7B">
              <w:rPr>
                <w:rStyle w:val="Hyperlink"/>
                <w:noProof/>
                <w:cs/>
              </w:rPr>
              <w:instrText xml:space="preserve"> </w:instrText>
            </w:r>
            <w:r w:rsidR="00695B1D" w:rsidRPr="00B07E7B">
              <w:rPr>
                <w:rStyle w:val="Hyperlink"/>
                <w:noProof/>
              </w:rPr>
              <w:fldChar w:fldCharType="separate"/>
            </w:r>
            <w:r w:rsidR="00695B1D" w:rsidRPr="00B07E7B">
              <w:rPr>
                <w:rStyle w:val="Hyperlink"/>
                <w:rFonts w:ascii="TH SarabunPSK" w:hAnsi="TH SarabunPSK" w:cs="TH SarabunPSK"/>
                <w:noProof/>
              </w:rPr>
              <w:t>1</w:t>
            </w:r>
            <w:r w:rsidR="00695B1D"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="00695B1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95B1D"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ภาพรวม</w:t>
            </w:r>
            <w:r w:rsidR="00695B1D">
              <w:rPr>
                <w:noProof/>
                <w:webHidden/>
              </w:rPr>
              <w:tab/>
            </w:r>
            <w:r w:rsidR="00695B1D">
              <w:rPr>
                <w:noProof/>
                <w:webHidden/>
              </w:rPr>
              <w:fldChar w:fldCharType="begin"/>
            </w:r>
            <w:r w:rsidR="00695B1D">
              <w:rPr>
                <w:noProof/>
                <w:webHidden/>
              </w:rPr>
              <w:instrText xml:space="preserve"> PAGEREF _Toc476740268 \h </w:instrText>
            </w:r>
          </w:ins>
          <w:r w:rsidR="00695B1D">
            <w:rPr>
              <w:noProof/>
              <w:webHidden/>
            </w:rPr>
          </w:r>
          <w:r w:rsidR="00695B1D">
            <w:rPr>
              <w:noProof/>
              <w:webHidden/>
            </w:rPr>
            <w:fldChar w:fldCharType="separate"/>
          </w:r>
          <w:ins w:id="184" w:author="Suchaya Ananwattanaporn" w:date="2017-03-08T13:18:00Z">
            <w:r w:rsidR="00C056F8">
              <w:rPr>
                <w:noProof/>
                <w:webHidden/>
              </w:rPr>
              <w:t>3</w:t>
            </w:r>
          </w:ins>
          <w:ins w:id="185" w:author="Suchaya Ananwattanaporn" w:date="2017-03-08T12:42:00Z">
            <w:r w:rsidR="00695B1D">
              <w:rPr>
                <w:noProof/>
                <w:webHidden/>
              </w:rPr>
              <w:fldChar w:fldCharType="end"/>
            </w:r>
            <w:r w:rsidR="00695B1D"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186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187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_Toc476740269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1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เตรียมความพร้อมทางด้านเทคโนโลยี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_Toc476740269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8" w:author="Suchaya Ananwattanaporn" w:date="2017-03-08T13:18:00Z">
            <w:r w:rsidR="00C056F8">
              <w:rPr>
                <w:noProof/>
                <w:webHidden/>
              </w:rPr>
              <w:t>3</w:t>
            </w:r>
          </w:ins>
          <w:ins w:id="189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190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191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_Toc476740270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1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ขั้นตอนการติดตั้ง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2" w:author="Suchaya Ananwattanaporn" w:date="2017-03-08T13:18:00Z">
            <w:r w:rsidR="00C056F8">
              <w:rPr>
                <w:noProof/>
                <w:webHidden/>
              </w:rPr>
              <w:t>3</w:t>
            </w:r>
          </w:ins>
          <w:ins w:id="193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194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195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_Toc476740271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1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ขั้นตอนถอนการติดตั้ง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6" w:author="Suchaya Ananwattanaporn" w:date="2017-03-08T13:18:00Z">
            <w:r w:rsidR="00C056F8">
              <w:rPr>
                <w:noProof/>
                <w:webHidden/>
              </w:rPr>
              <w:t>5</w:t>
            </w:r>
          </w:ins>
          <w:ins w:id="197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1"/>
            <w:rPr>
              <w:ins w:id="198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199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_Toc476740272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การเตรียมข้อมูลเพื่อใช้งาน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0" w:author="Suchaya Ananwattanaporn" w:date="2017-03-08T13:18:00Z">
            <w:r w:rsidR="00C056F8">
              <w:rPr>
                <w:noProof/>
                <w:webHidden/>
              </w:rPr>
              <w:t>5</w:t>
            </w:r>
          </w:ins>
          <w:ins w:id="201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202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03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_Toc476740273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การตั้งค่าข้อมูลผู้ขาย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4" w:author="Suchaya Ananwattanaporn" w:date="2017-03-08T13:18:00Z">
            <w:r w:rsidR="00C056F8">
              <w:rPr>
                <w:noProof/>
                <w:webHidden/>
              </w:rPr>
              <w:t>5</w:t>
            </w:r>
          </w:ins>
          <w:ins w:id="205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206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07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_Toc476740274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การแก้ไขค่าข้อมูลผู้ขาย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8" w:author="Suchaya Ananwattanaporn" w:date="2017-03-08T13:18:00Z">
            <w:r w:rsidR="00C056F8">
              <w:rPr>
                <w:noProof/>
                <w:webHidden/>
              </w:rPr>
              <w:t>8</w:t>
            </w:r>
          </w:ins>
          <w:ins w:id="209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210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11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_Toc476740275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การตั้งค่าข้อมูลผู้ซื้อ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2" w:author="Suchaya Ananwattanaporn" w:date="2017-03-08T13:18:00Z">
            <w:r w:rsidR="00C056F8">
              <w:rPr>
                <w:noProof/>
                <w:webHidden/>
              </w:rPr>
              <w:t>9</w:t>
            </w:r>
          </w:ins>
          <w:ins w:id="213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214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15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_Toc476740276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2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การตั้งค่าข้อมูลสินค้า/บริการ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6" w:author="Suchaya Ananwattanaporn" w:date="2017-03-08T13:18:00Z">
            <w:r w:rsidR="00C056F8">
              <w:rPr>
                <w:noProof/>
                <w:webHidden/>
              </w:rPr>
              <w:t>13</w:t>
            </w:r>
          </w:ins>
          <w:ins w:id="217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1"/>
            <w:rPr>
              <w:ins w:id="218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19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_Toc476740279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3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สร้างเอกสารอิเล็กทรอนิกส์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_Toc476740279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0" w:author="Suchaya Ananwattanaporn" w:date="2017-03-08T13:18:00Z">
            <w:r w:rsidR="00C056F8">
              <w:rPr>
                <w:noProof/>
                <w:webHidden/>
              </w:rPr>
              <w:t>16</w:t>
            </w:r>
          </w:ins>
          <w:ins w:id="221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222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23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_Toc476740280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</w:rPr>
              <w:t>3</w:t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  <w:cs/>
              </w:rPr>
              <w:t>สร้างใบกำกับภาษี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_Toc476740280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4" w:author="Suchaya Ananwattanaporn" w:date="2017-03-08T13:18:00Z">
            <w:r w:rsidR="00C056F8">
              <w:rPr>
                <w:noProof/>
                <w:webHidden/>
              </w:rPr>
              <w:t>16</w:t>
            </w:r>
          </w:ins>
          <w:ins w:id="225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2"/>
            <w:tabs>
              <w:tab w:val="left" w:pos="880"/>
              <w:tab w:val="right" w:leader="dot" w:pos="10456"/>
            </w:tabs>
            <w:rPr>
              <w:ins w:id="226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27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_Toc476740281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</w:rPr>
              <w:t>3</w:t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  <w:cs/>
              </w:rPr>
              <w:t>.</w:t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eastAsiaTheme="majorEastAsia" w:hAnsi="TH SarabunPSK" w:cs="TH SarabunPSK"/>
                <w:noProof/>
                <w:cs/>
              </w:rPr>
              <w:t>สร้างใบเพิ่มหนี้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_Toc476740281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8" w:author="Suchaya Ananwattanaporn" w:date="2017-03-08T13:18:00Z">
            <w:r w:rsidR="00C056F8">
              <w:rPr>
                <w:noProof/>
                <w:webHidden/>
              </w:rPr>
              <w:t>19</w:t>
            </w:r>
          </w:ins>
          <w:ins w:id="229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CA4F6E">
          <w:pPr>
            <w:pStyle w:val="TOC2"/>
            <w:tabs>
              <w:tab w:val="left" w:pos="660"/>
              <w:tab w:val="right" w:leader="dot" w:pos="10456"/>
            </w:tabs>
            <w:rPr>
              <w:ins w:id="230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31" w:author="Suchaya Ananwattanaporn" w:date="2017-03-08T13:16:00Z">
            <w:r w:rsidRPr="00CA4F6E">
              <w:rPr>
                <w:rStyle w:val="Hyperlink"/>
                <w:noProof/>
                <w:color w:val="auto"/>
                <w:u w:val="none"/>
                <w:rPrChange w:id="232" w:author="Suchaya Ananwattanaporn" w:date="2017-03-08T13:16:00Z">
                  <w:rPr>
                    <w:rStyle w:val="Hyperlink"/>
                    <w:noProof/>
                  </w:rPr>
                </w:rPrChange>
              </w:rPr>
              <w:t>3.3</w:t>
            </w:r>
          </w:ins>
          <w:ins w:id="233" w:author="Suchaya Ananwattanaporn" w:date="2017-03-08T12:42:00Z">
            <w:r w:rsidR="00695B1D" w:rsidRPr="00B07E7B">
              <w:rPr>
                <w:rStyle w:val="Hyperlink"/>
                <w:noProof/>
              </w:rPr>
              <w:fldChar w:fldCharType="begin"/>
            </w:r>
            <w:r w:rsidR="00695B1D" w:rsidRPr="00B07E7B">
              <w:rPr>
                <w:rStyle w:val="Hyperlink"/>
                <w:noProof/>
                <w:cs/>
              </w:rPr>
              <w:instrText xml:space="preserve"> </w:instrText>
            </w:r>
            <w:r w:rsidR="00695B1D">
              <w:rPr>
                <w:noProof/>
              </w:rPr>
              <w:instrText xml:space="preserve">HYPERLINK \l </w:instrText>
            </w:r>
            <w:r w:rsidR="00695B1D">
              <w:rPr>
                <w:noProof/>
                <w:cs/>
              </w:rPr>
              <w:instrText>"</w:instrText>
            </w:r>
            <w:r w:rsidR="00695B1D">
              <w:rPr>
                <w:noProof/>
              </w:rPr>
              <w:instrText>_Toc476740282</w:instrText>
            </w:r>
            <w:r w:rsidR="00695B1D">
              <w:rPr>
                <w:noProof/>
                <w:cs/>
              </w:rPr>
              <w:instrText>"</w:instrText>
            </w:r>
            <w:r w:rsidR="00695B1D" w:rsidRPr="00B07E7B">
              <w:rPr>
                <w:rStyle w:val="Hyperlink"/>
                <w:noProof/>
                <w:cs/>
              </w:rPr>
              <w:instrText xml:space="preserve"> </w:instrText>
            </w:r>
            <w:r w:rsidR="00695B1D" w:rsidRPr="00B07E7B">
              <w:rPr>
                <w:rStyle w:val="Hyperlink"/>
                <w:noProof/>
              </w:rPr>
              <w:fldChar w:fldCharType="separate"/>
            </w:r>
            <w:r w:rsidR="00695B1D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95B1D" w:rsidRPr="00B07E7B">
              <w:rPr>
                <w:rStyle w:val="Hyperlink"/>
                <w:rFonts w:ascii="TH SarabunPSK" w:eastAsiaTheme="majorEastAsia" w:hAnsi="TH SarabunPSK" w:cs="TH SarabunPSK"/>
                <w:noProof/>
                <w:cs/>
              </w:rPr>
              <w:t>สร้างใบลดหนี้</w:t>
            </w:r>
            <w:r w:rsidR="00695B1D">
              <w:rPr>
                <w:noProof/>
                <w:webHidden/>
              </w:rPr>
              <w:tab/>
            </w:r>
            <w:r w:rsidR="00695B1D">
              <w:rPr>
                <w:noProof/>
                <w:webHidden/>
              </w:rPr>
              <w:fldChar w:fldCharType="begin"/>
            </w:r>
            <w:r w:rsidR="00695B1D">
              <w:rPr>
                <w:noProof/>
                <w:webHidden/>
              </w:rPr>
              <w:instrText xml:space="preserve"> PAGEREF _Toc476740282 \h </w:instrText>
            </w:r>
          </w:ins>
          <w:r w:rsidR="00695B1D">
            <w:rPr>
              <w:noProof/>
              <w:webHidden/>
            </w:rPr>
          </w:r>
          <w:r w:rsidR="00695B1D">
            <w:rPr>
              <w:noProof/>
              <w:webHidden/>
            </w:rPr>
            <w:fldChar w:fldCharType="separate"/>
          </w:r>
          <w:ins w:id="234" w:author="Suchaya Ananwattanaporn" w:date="2017-03-08T13:18:00Z">
            <w:r w:rsidR="00C056F8">
              <w:rPr>
                <w:noProof/>
                <w:webHidden/>
              </w:rPr>
              <w:t>22</w:t>
            </w:r>
          </w:ins>
          <w:ins w:id="235" w:author="Suchaya Ananwattanaporn" w:date="2017-03-08T12:42:00Z">
            <w:r w:rsidR="00695B1D">
              <w:rPr>
                <w:noProof/>
                <w:webHidden/>
              </w:rPr>
              <w:fldChar w:fldCharType="end"/>
            </w:r>
            <w:r w:rsidR="00695B1D" w:rsidRPr="00B07E7B">
              <w:rPr>
                <w:rStyle w:val="Hyperlink"/>
                <w:noProof/>
              </w:rPr>
              <w:fldChar w:fldCharType="end"/>
            </w:r>
          </w:ins>
        </w:p>
        <w:p w:rsidR="00695B1D" w:rsidRDefault="00695B1D">
          <w:pPr>
            <w:pStyle w:val="TOC1"/>
            <w:rPr>
              <w:ins w:id="236" w:author="Suchaya Ananwattanaporn" w:date="2017-03-08T12:42:00Z"/>
              <w:rFonts w:asciiTheme="minorHAnsi" w:eastAsiaTheme="minorEastAsia" w:hAnsiTheme="minorHAnsi" w:cstheme="minorBidi"/>
              <w:noProof/>
              <w:sz w:val="22"/>
            </w:rPr>
          </w:pPr>
          <w:ins w:id="237" w:author="Suchaya Ananwattanaporn" w:date="2017-03-08T12:42:00Z">
            <w:r w:rsidRPr="00B07E7B">
              <w:rPr>
                <w:rStyle w:val="Hyperlink"/>
                <w:noProof/>
              </w:rPr>
              <w:fldChar w:fldCharType="begin"/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>
              <w:rPr>
                <w:noProof/>
              </w:rPr>
              <w:instrText xml:space="preserve">HYPERLINK \l </w:instrText>
            </w:r>
            <w:r>
              <w:rPr>
                <w:noProof/>
                <w:cs/>
              </w:rPr>
              <w:instrText>"</w:instrText>
            </w:r>
            <w:r>
              <w:rPr>
                <w:noProof/>
              </w:rPr>
              <w:instrText>_Toc476740290</w:instrText>
            </w:r>
            <w:r>
              <w:rPr>
                <w:noProof/>
                <w:cs/>
              </w:rPr>
              <w:instrText>"</w:instrText>
            </w:r>
            <w:r w:rsidRPr="00B07E7B">
              <w:rPr>
                <w:rStyle w:val="Hyperlink"/>
                <w:noProof/>
                <w:cs/>
              </w:rPr>
              <w:instrText xml:space="preserve"> </w:instrText>
            </w:r>
            <w:r w:rsidRPr="00B07E7B">
              <w:rPr>
                <w:rStyle w:val="Hyperlink"/>
                <w:noProof/>
              </w:rPr>
              <w:fldChar w:fldCharType="separate"/>
            </w:r>
            <w:r w:rsidRPr="00B07E7B">
              <w:rPr>
                <w:rStyle w:val="Hyperlink"/>
                <w:rFonts w:ascii="TH SarabunPSK" w:hAnsi="TH SarabunPSK" w:cs="TH SarabunPSK"/>
                <w:noProof/>
              </w:rPr>
              <w:t>4</w:t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07E7B">
              <w:rPr>
                <w:rStyle w:val="Hyperlink"/>
                <w:rFonts w:ascii="TH SarabunPSK" w:hAnsi="TH SarabunPSK" w:cs="TH SarabunPSK"/>
                <w:noProof/>
                <w:cs/>
              </w:rPr>
              <w:t>ตัวอย่างเอกสารอิเล็กทรอนิกส์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_Toc476740290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8" w:author="Suchaya Ananwattanaporn" w:date="2017-03-08T13:18:00Z">
            <w:r w:rsidR="00C056F8">
              <w:rPr>
                <w:noProof/>
                <w:webHidden/>
              </w:rPr>
              <w:t>25</w:t>
            </w:r>
          </w:ins>
          <w:ins w:id="239" w:author="Suchaya Ananwattanaporn" w:date="2017-03-08T12:42:00Z">
            <w:r>
              <w:rPr>
                <w:noProof/>
                <w:webHidden/>
              </w:rPr>
              <w:fldChar w:fldCharType="end"/>
            </w:r>
            <w:r w:rsidRPr="00B07E7B">
              <w:rPr>
                <w:rStyle w:val="Hyperlink"/>
                <w:noProof/>
              </w:rPr>
              <w:fldChar w:fldCharType="end"/>
            </w:r>
          </w:ins>
        </w:p>
        <w:p w:rsidR="003A4804" w:rsidDel="003859CC" w:rsidRDefault="003A4804">
          <w:pPr>
            <w:pStyle w:val="TOC1"/>
            <w:rPr>
              <w:del w:id="240" w:author="Suchaya Ananwattanaporn" w:date="2017-03-06T17:38:00Z"/>
              <w:rFonts w:eastAsiaTheme="minorEastAsia"/>
              <w:noProof/>
            </w:rPr>
          </w:pPr>
          <w:del w:id="241" w:author="Suchaya Ananwattanaporn" w:date="2017-03-06T17:38:00Z">
            <w:r w:rsidRPr="003859CC" w:rsidDel="003859CC">
              <w:rPr>
                <w:rPrChange w:id="242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RPr="003859CC" w:rsidDel="003859CC">
              <w:rPr>
                <w:cs/>
                <w:rPrChange w:id="243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44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ภาพรวม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5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45" w:author="Suchaya Ananwattanaporn" w:date="2017-03-06T17:38:00Z"/>
              <w:rFonts w:eastAsiaTheme="minorEastAsia"/>
              <w:noProof/>
            </w:rPr>
          </w:pPr>
          <w:del w:id="246" w:author="Suchaya Ananwattanaporn" w:date="2017-03-06T17:38:00Z">
            <w:r w:rsidRPr="003859CC" w:rsidDel="003859CC">
              <w:rPr>
                <w:rPrChange w:id="247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RPr="003859CC" w:rsidDel="003859CC">
              <w:rPr>
                <w:cs/>
                <w:rPrChange w:id="248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PrChange w:id="249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50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เตรียมความพร้อมทางด้านเทคโนโลยี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5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51" w:author="Suchaya Ananwattanaporn" w:date="2017-03-06T17:38:00Z"/>
              <w:rFonts w:eastAsiaTheme="minorEastAsia"/>
              <w:noProof/>
            </w:rPr>
          </w:pPr>
          <w:del w:id="252" w:author="Suchaya Ananwattanaporn" w:date="2017-03-06T17:38:00Z">
            <w:r w:rsidRPr="003859CC" w:rsidDel="003859CC">
              <w:rPr>
                <w:rPrChange w:id="253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RPr="003859CC" w:rsidDel="003859CC">
              <w:rPr>
                <w:cs/>
                <w:rPrChange w:id="254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PrChange w:id="255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56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ขั้นตอนการติดตั้ง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6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57" w:author="Suchaya Ananwattanaporn" w:date="2017-03-06T17:38:00Z"/>
              <w:rFonts w:eastAsiaTheme="minorEastAsia"/>
              <w:noProof/>
            </w:rPr>
          </w:pPr>
          <w:del w:id="258" w:author="Suchaya Ananwattanaporn" w:date="2017-03-06T17:38:00Z">
            <w:r w:rsidRPr="003859CC" w:rsidDel="003859CC">
              <w:rPr>
                <w:rPrChange w:id="259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RPr="003859CC" w:rsidDel="003859CC">
              <w:rPr>
                <w:cs/>
                <w:rPrChange w:id="260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PrChange w:id="261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62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ขั้นตอนถอนการติดตั้ง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7</w:delText>
            </w:r>
          </w:del>
        </w:p>
        <w:p w:rsidR="003A4804" w:rsidDel="003859CC" w:rsidRDefault="003A4804" w:rsidP="00797098">
          <w:pPr>
            <w:pStyle w:val="TOC1"/>
            <w:rPr>
              <w:del w:id="263" w:author="Suchaya Ananwattanaporn" w:date="2017-03-06T17:38:00Z"/>
              <w:rFonts w:eastAsiaTheme="minorEastAsia"/>
              <w:noProof/>
            </w:rPr>
          </w:pPr>
          <w:del w:id="264" w:author="Suchaya Ananwattanaporn" w:date="2017-03-06T17:38:00Z">
            <w:r w:rsidRPr="003859CC" w:rsidDel="003859CC">
              <w:rPr>
                <w:rPrChange w:id="265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RPr="003859CC" w:rsidDel="003859CC">
              <w:rPr>
                <w:cs/>
                <w:rPrChange w:id="266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67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เตรียมข้อมูล</w:delText>
            </w:r>
            <w:r w:rsidDel="003859CC">
              <w:rPr>
                <w:noProof/>
                <w:webHidden/>
              </w:rPr>
              <w:tab/>
              <w:delText>8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68" w:author="Suchaya Ananwattanaporn" w:date="2017-03-06T17:38:00Z"/>
              <w:rFonts w:eastAsiaTheme="minorEastAsia"/>
              <w:noProof/>
            </w:rPr>
          </w:pPr>
          <w:del w:id="269" w:author="Suchaya Ananwattanaporn" w:date="2017-03-06T17:38:00Z">
            <w:r w:rsidRPr="003859CC" w:rsidDel="003859CC">
              <w:rPr>
                <w:rPrChange w:id="270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RPr="003859CC" w:rsidDel="003859CC">
              <w:rPr>
                <w:cs/>
                <w:rPrChange w:id="271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PrChange w:id="272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73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ข้อมูลผู้ขาย</w:delText>
            </w:r>
            <w:r w:rsidDel="003859CC">
              <w:rPr>
                <w:noProof/>
                <w:webHidden/>
              </w:rPr>
              <w:tab/>
              <w:delText>8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74" w:author="Suchaya Ananwattanaporn" w:date="2017-03-06T17:38:00Z"/>
              <w:rFonts w:eastAsiaTheme="minorEastAsia"/>
              <w:noProof/>
            </w:rPr>
          </w:pPr>
          <w:del w:id="275" w:author="Suchaya Ananwattanaporn" w:date="2017-03-06T17:38:00Z">
            <w:r w:rsidRPr="003859CC" w:rsidDel="003859CC">
              <w:rPr>
                <w:rPrChange w:id="276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RPr="003859CC" w:rsidDel="003859CC">
              <w:rPr>
                <w:cs/>
                <w:rPrChange w:id="277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PrChange w:id="278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79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ข้อมูลผู้ซื้อ</w:delText>
            </w:r>
            <w:r w:rsidDel="003859CC">
              <w:rPr>
                <w:noProof/>
                <w:webHidden/>
              </w:rPr>
              <w:tab/>
              <w:delText>10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80" w:author="Suchaya Ananwattanaporn" w:date="2017-03-06T17:38:00Z"/>
              <w:rFonts w:eastAsiaTheme="minorEastAsia"/>
              <w:noProof/>
            </w:rPr>
          </w:pPr>
          <w:del w:id="281" w:author="Suchaya Ananwattanaporn" w:date="2017-03-06T17:38:00Z">
            <w:r w:rsidRPr="003859CC" w:rsidDel="003859CC">
              <w:rPr>
                <w:rPrChange w:id="282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RPr="003859CC" w:rsidDel="003859CC">
              <w:rPr>
                <w:cs/>
                <w:rPrChange w:id="283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PrChange w:id="284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85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ข้อมูลสินค้า</w:delText>
            </w:r>
            <w:r w:rsidRPr="003859CC" w:rsidDel="003859CC">
              <w:rPr>
                <w:cs/>
                <w:rPrChange w:id="286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/</w:delText>
            </w:r>
            <w:r w:rsidRPr="003859CC" w:rsidDel="003859CC">
              <w:rPr>
                <w:cs/>
                <w:rPrChange w:id="287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บริการ</w:delText>
            </w:r>
            <w:r w:rsidDel="003859CC">
              <w:rPr>
                <w:noProof/>
                <w:webHidden/>
              </w:rPr>
              <w:tab/>
              <w:delText>13</w:delText>
            </w:r>
          </w:del>
        </w:p>
        <w:p w:rsidR="003A4804" w:rsidDel="003859CC" w:rsidRDefault="003A4804" w:rsidP="00797098">
          <w:pPr>
            <w:pStyle w:val="TOC1"/>
            <w:rPr>
              <w:del w:id="288" w:author="Suchaya Ananwattanaporn" w:date="2017-03-06T17:38:00Z"/>
              <w:rFonts w:eastAsiaTheme="minorEastAsia"/>
              <w:noProof/>
            </w:rPr>
          </w:pPr>
          <w:del w:id="289" w:author="Suchaya Ananwattanaporn" w:date="2017-03-06T17:38:00Z">
            <w:r w:rsidRPr="003859CC" w:rsidDel="003859CC">
              <w:rPr>
                <w:rPrChange w:id="290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RPr="003859CC" w:rsidDel="003859CC">
              <w:rPr>
                <w:cs/>
                <w:rPrChange w:id="291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292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สร้างเอกสารอิเล็กทรอนิกส์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17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93" w:author="Suchaya Ananwattanaporn" w:date="2017-03-06T17:38:00Z"/>
              <w:rFonts w:eastAsiaTheme="minorEastAsia"/>
              <w:noProof/>
            </w:rPr>
          </w:pPr>
          <w:del w:id="294" w:author="Suchaya Ananwattanaporn" w:date="2017-03-06T17:38:00Z">
            <w:r w:rsidRPr="003859CC" w:rsidDel="003859CC">
              <w:rPr>
                <w:rFonts w:eastAsiaTheme="majorEastAsia"/>
                <w:rPrChange w:id="295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RPr="003859CC" w:rsidDel="003859CC">
              <w:rPr>
                <w:rFonts w:eastAsiaTheme="majorEastAsia"/>
                <w:cs/>
                <w:rPrChange w:id="296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Fonts w:eastAsiaTheme="majorEastAsia"/>
                <w:rPrChange w:id="297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</w:rPr>
                </w:rPrChange>
              </w:rPr>
              <w:delText>1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rFonts w:eastAsiaTheme="majorEastAsia"/>
                <w:cs/>
                <w:rPrChange w:id="298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  <w:cs/>
                  </w:rPr>
                </w:rPrChange>
              </w:rPr>
              <w:delText>สร้างใบกำกับภาษี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17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299" w:author="Suchaya Ananwattanaporn" w:date="2017-03-06T17:38:00Z"/>
              <w:rFonts w:eastAsiaTheme="minorEastAsia"/>
              <w:noProof/>
            </w:rPr>
          </w:pPr>
          <w:del w:id="300" w:author="Suchaya Ananwattanaporn" w:date="2017-03-06T17:38:00Z">
            <w:r w:rsidRPr="003859CC" w:rsidDel="003859CC">
              <w:rPr>
                <w:rFonts w:eastAsiaTheme="majorEastAsia"/>
                <w:rPrChange w:id="301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RPr="003859CC" w:rsidDel="003859CC">
              <w:rPr>
                <w:rFonts w:eastAsiaTheme="majorEastAsia"/>
                <w:cs/>
                <w:rPrChange w:id="302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Fonts w:eastAsiaTheme="majorEastAsia"/>
                <w:rPrChange w:id="303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</w:rPr>
                </w:rPrChange>
              </w:rPr>
              <w:delText>2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rFonts w:eastAsiaTheme="majorEastAsia"/>
                <w:cs/>
                <w:rPrChange w:id="304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  <w:cs/>
                  </w:rPr>
                </w:rPrChange>
              </w:rPr>
              <w:delText>สร้างใบเพิ่มหนี้</w:delText>
            </w:r>
            <w:r w:rsidDel="003859CC">
              <w:rPr>
                <w:noProof/>
                <w:webHidden/>
              </w:rPr>
              <w:tab/>
              <w:delText>18</w:delText>
            </w:r>
          </w:del>
        </w:p>
        <w:p w:rsidR="003A4804" w:rsidDel="003859CC" w:rsidRDefault="003A4804">
          <w:pPr>
            <w:pStyle w:val="TOC2"/>
            <w:tabs>
              <w:tab w:val="left" w:pos="660"/>
              <w:tab w:val="right" w:leader="dot" w:pos="10456"/>
            </w:tabs>
            <w:rPr>
              <w:del w:id="305" w:author="Suchaya Ananwattanaporn" w:date="2017-03-06T17:38:00Z"/>
              <w:rFonts w:eastAsiaTheme="minorEastAsia"/>
              <w:noProof/>
            </w:rPr>
          </w:pPr>
          <w:del w:id="306" w:author="Suchaya Ananwattanaporn" w:date="2017-03-06T17:38:00Z">
            <w:r w:rsidRPr="003859CC" w:rsidDel="003859CC">
              <w:rPr>
                <w:rFonts w:eastAsiaTheme="majorEastAsia"/>
                <w:rPrChange w:id="307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RPr="003859CC" w:rsidDel="003859CC">
              <w:rPr>
                <w:rFonts w:eastAsiaTheme="majorEastAsia"/>
                <w:cs/>
                <w:rPrChange w:id="308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RPr="003859CC" w:rsidDel="003859CC">
              <w:rPr>
                <w:rFonts w:eastAsiaTheme="majorEastAsia"/>
                <w:rPrChange w:id="309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</w:rPr>
                </w:rPrChange>
              </w:rPr>
              <w:delText>3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rFonts w:eastAsiaTheme="majorEastAsia"/>
                <w:cs/>
                <w:rPrChange w:id="310" w:author="Suchaya Ananwattanaporn" w:date="2017-03-06T17:38:00Z">
                  <w:rPr>
                    <w:rStyle w:val="Hyperlink"/>
                    <w:rFonts w:ascii="TH SarabunPSK" w:eastAsiaTheme="majorEastAsia" w:hAnsi="TH SarabunPSK" w:cs="TH SarabunPSK"/>
                    <w:b/>
                    <w:bCs/>
                    <w:noProof/>
                    <w:cs/>
                  </w:rPr>
                </w:rPrChange>
              </w:rPr>
              <w:delText>สร้างใบลดหนี้</w:delText>
            </w:r>
            <w:r w:rsidDel="003859CC">
              <w:rPr>
                <w:noProof/>
                <w:webHidden/>
              </w:rPr>
              <w:tab/>
            </w:r>
            <w:r w:rsidR="003859CC" w:rsidDel="003859CC">
              <w:rPr>
                <w:noProof/>
                <w:webHidden/>
              </w:rPr>
              <w:delText>20</w:delText>
            </w:r>
          </w:del>
        </w:p>
        <w:p w:rsidR="003A4804" w:rsidDel="003859CC" w:rsidRDefault="003A4804" w:rsidP="00797098">
          <w:pPr>
            <w:pStyle w:val="TOC1"/>
            <w:rPr>
              <w:del w:id="311" w:author="Suchaya Ananwattanaporn" w:date="2017-03-06T17:38:00Z"/>
              <w:rFonts w:eastAsiaTheme="minorEastAsia"/>
              <w:noProof/>
            </w:rPr>
          </w:pPr>
          <w:del w:id="312" w:author="Suchaya Ananwattanaporn" w:date="2017-03-06T17:38:00Z">
            <w:r w:rsidRPr="003859CC" w:rsidDel="003859CC">
              <w:rPr>
                <w:rPrChange w:id="313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</w:rPr>
                </w:rPrChange>
              </w:rPr>
              <w:delText>4</w:delText>
            </w:r>
            <w:r w:rsidRPr="003859CC" w:rsidDel="003859CC">
              <w:rPr>
                <w:cs/>
                <w:rPrChange w:id="314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szCs w:val="22"/>
                    <w:cs/>
                  </w:rPr>
                </w:rPrChange>
              </w:rPr>
              <w:delText>.</w:delText>
            </w:r>
            <w:r w:rsidDel="003859CC">
              <w:rPr>
                <w:rFonts w:eastAsiaTheme="minorEastAsia"/>
                <w:noProof/>
              </w:rPr>
              <w:tab/>
            </w:r>
            <w:r w:rsidRPr="003859CC" w:rsidDel="003859CC">
              <w:rPr>
                <w:cs/>
                <w:rPrChange w:id="315" w:author="Suchaya Ananwattanaporn" w:date="2017-03-06T17:38:00Z">
                  <w:rPr>
                    <w:rStyle w:val="Hyperlink"/>
                    <w:rFonts w:ascii="TH SarabunPSK" w:hAnsi="TH SarabunPSK" w:cs="TH SarabunPSK"/>
                    <w:b/>
                    <w:bCs/>
                    <w:noProof/>
                    <w:cs/>
                  </w:rPr>
                </w:rPrChange>
              </w:rPr>
              <w:delText>ตัวอย่างเอกสารอิเล็กทรอนิกส์</w:delText>
            </w:r>
            <w:r w:rsidDel="003859CC">
              <w:rPr>
                <w:noProof/>
                <w:webHidden/>
              </w:rPr>
              <w:tab/>
              <w:delText>20</w:delText>
            </w:r>
          </w:del>
        </w:p>
        <w:p w:rsidR="00D67C3E" w:rsidRPr="003728D4" w:rsidRDefault="00D67C3E">
          <w:pPr>
            <w:rPr>
              <w:rFonts w:ascii="TH SarabunPSK" w:hAnsi="TH SarabunPSK" w:cs="TH SarabunPSK"/>
              <w:sz w:val="32"/>
              <w:szCs w:val="32"/>
            </w:rPr>
          </w:pPr>
          <w:r w:rsidRPr="00B86F05">
            <w:rPr>
              <w:rFonts w:ascii="TH SarabunPSK" w:hAnsi="TH SarabunPSK" w:cs="TH SarabunPSK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5A103F" w:rsidRPr="003728D4" w:rsidDel="0038471E" w:rsidRDefault="005A103F">
      <w:pPr>
        <w:spacing w:after="160" w:line="259" w:lineRule="auto"/>
        <w:rPr>
          <w:del w:id="316" w:author="Suchaya Ananwattanaporn" w:date="2017-03-08T12:54:00Z"/>
          <w:rFonts w:ascii="TH SarabunPSK" w:hAnsi="TH SarabunPSK" w:cs="TH SarabunPSK"/>
          <w:sz w:val="32"/>
          <w:szCs w:val="32"/>
          <w:cs/>
        </w:rPr>
      </w:pPr>
      <w:r w:rsidRPr="003728D4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C1925" w:rsidRPr="003728D4" w:rsidRDefault="00DC1925">
      <w:pPr>
        <w:spacing w:after="160" w:line="259" w:lineRule="auto"/>
        <w:pPrChange w:id="317" w:author="Suchaya Ananwattanaporn" w:date="2017-03-08T12:54:00Z">
          <w:pPr>
            <w:pStyle w:val="TableofFigures"/>
            <w:tabs>
              <w:tab w:val="right" w:leader="dot" w:pos="9350"/>
            </w:tabs>
          </w:pPr>
        </w:pPrChange>
      </w:pPr>
    </w:p>
    <w:p w:rsidR="00DC1925" w:rsidRPr="003728D4" w:rsidDel="009B45F2" w:rsidRDefault="00DC1925" w:rsidP="00DC1925">
      <w:pPr>
        <w:pStyle w:val="TableofFigures"/>
        <w:tabs>
          <w:tab w:val="right" w:leader="dot" w:pos="9350"/>
        </w:tabs>
        <w:jc w:val="center"/>
        <w:rPr>
          <w:del w:id="318" w:author="Suchaya Ananwattanaporn" w:date="2017-03-08T12:40:00Z"/>
          <w:rFonts w:ascii="TH SarabunPSK" w:hAnsi="TH SarabunPSK" w:cs="TH SarabunPSK"/>
          <w:b/>
          <w:bCs/>
          <w:color w:val="1F4E79" w:themeColor="accent1" w:themeShade="80"/>
          <w:sz w:val="32"/>
          <w:szCs w:val="32"/>
        </w:rPr>
      </w:pPr>
      <w:del w:id="319" w:author="Suchaya Ananwattanaporn" w:date="2017-03-08T12:40:00Z">
        <w:r w:rsidRPr="003728D4" w:rsidDel="009B45F2">
          <w:rPr>
            <w:rFonts w:ascii="TH SarabunPSK" w:hAnsi="TH SarabunPSK" w:cs="TH SarabunPSK"/>
            <w:b/>
            <w:bCs/>
            <w:color w:val="1F4E79" w:themeColor="accent1" w:themeShade="80"/>
            <w:sz w:val="32"/>
            <w:szCs w:val="32"/>
          </w:rPr>
          <w:delText>Table of Figures</w:delText>
        </w:r>
        <w:bookmarkStart w:id="320" w:name="_Toc476740170"/>
        <w:bookmarkStart w:id="321" w:name="_Toc476740249"/>
        <w:bookmarkEnd w:id="320"/>
        <w:bookmarkEnd w:id="321"/>
      </w:del>
    </w:p>
    <w:p w:rsidR="00FE34C4" w:rsidDel="00987C70" w:rsidRDefault="001F03AB">
      <w:pPr>
        <w:pStyle w:val="TableofFigures"/>
        <w:tabs>
          <w:tab w:val="right" w:leader="dot" w:pos="10456"/>
        </w:tabs>
        <w:rPr>
          <w:del w:id="322" w:author="Suchaya Ananwattanaporn" w:date="2017-03-07T21:48:00Z"/>
          <w:rFonts w:eastAsiaTheme="minorEastAsia"/>
          <w:noProof/>
        </w:rPr>
      </w:pPr>
      <w:del w:id="323" w:author="Suchaya Ananwattanaporn" w:date="2017-03-08T12:39:00Z">
        <w:r w:rsidRPr="00B86F05" w:rsidDel="009B45F2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3728D4" w:rsidDel="009B45F2">
          <w:rPr>
            <w:rFonts w:ascii="TH SarabunPSK" w:hAnsi="TH SarabunPSK" w:cs="TH SarabunPSK"/>
            <w:sz w:val="32"/>
            <w:szCs w:val="32"/>
          </w:rPr>
          <w:delInstrText xml:space="preserve"> TOC \h \z \c </w:delInstrText>
        </w:r>
        <w:r w:rsidRPr="003728D4" w:rsidDel="009B45F2">
          <w:rPr>
            <w:rFonts w:ascii="TH SarabunPSK" w:hAnsi="TH SarabunPSK" w:cs="TH SarabunPSK"/>
            <w:sz w:val="32"/>
            <w:szCs w:val="32"/>
            <w:cs/>
          </w:rPr>
          <w:delInstrText>"</w:delInstrText>
        </w:r>
        <w:r w:rsidRPr="003728D4" w:rsidDel="009B45F2">
          <w:rPr>
            <w:rFonts w:ascii="TH SarabunPSK" w:hAnsi="TH SarabunPSK" w:cs="TH SarabunPSK"/>
            <w:sz w:val="32"/>
            <w:szCs w:val="32"/>
          </w:rPr>
          <w:delInstrText>Figure</w:delInstrText>
        </w:r>
        <w:r w:rsidRPr="003728D4" w:rsidDel="009B45F2">
          <w:rPr>
            <w:rFonts w:ascii="TH SarabunPSK" w:hAnsi="TH SarabunPSK" w:cs="TH SarabunPSK"/>
            <w:sz w:val="32"/>
            <w:szCs w:val="32"/>
            <w:cs/>
          </w:rPr>
          <w:delInstrText xml:space="preserve">" </w:delInstrText>
        </w:r>
        <w:r w:rsidRPr="00B86F05" w:rsidDel="009B45F2">
          <w:rPr>
            <w:rFonts w:ascii="TH SarabunPSK" w:hAnsi="TH SarabunPSK" w:cs="TH SarabunPSK"/>
            <w:sz w:val="32"/>
            <w:szCs w:val="32"/>
          </w:rPr>
          <w:fldChar w:fldCharType="separate"/>
        </w:r>
      </w:del>
      <w:del w:id="324" w:author="Suchaya Ananwattanaporn" w:date="2017-03-07T21:48:00Z">
        <w:r w:rsidR="00FE34C4" w:rsidRPr="00987C70" w:rsidDel="00987C70">
          <w:rPr>
            <w:rPrChange w:id="325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="00FE34C4" w:rsidRPr="00987C70" w:rsidDel="00987C70">
          <w:rPr>
            <w:rPrChange w:id="326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1 </w:delText>
        </w:r>
        <w:r w:rsidR="00FE34C4" w:rsidRPr="00987C70" w:rsidDel="00987C70">
          <w:rPr>
            <w:cs/>
            <w:rPrChange w:id="327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ตัวอย่างการใส่ข้อมูลในหน้าจอ “การตั้งค่า</w:delText>
        </w:r>
        <w:r w:rsidR="00FE34C4" w:rsidRPr="00987C70" w:rsidDel="00987C70">
          <w:rPr>
            <w:cs/>
            <w:rPrChange w:id="328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 xml:space="preserve"> - </w:delText>
        </w:r>
        <w:r w:rsidR="00FE34C4" w:rsidRPr="00987C70" w:rsidDel="00987C70">
          <w:rPr>
            <w:cs/>
            <w:rPrChange w:id="329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ผู้ขาย”</w:delText>
        </w:r>
        <w:r w:rsidR="00FE34C4" w:rsidDel="00987C70">
          <w:rPr>
            <w:noProof/>
            <w:webHidden/>
          </w:rPr>
          <w:tab/>
          <w:delText>9</w:delText>
        </w:r>
        <w:bookmarkStart w:id="330" w:name="_Toc476740171"/>
        <w:bookmarkStart w:id="331" w:name="_Toc476740250"/>
        <w:bookmarkEnd w:id="330"/>
        <w:bookmarkEnd w:id="331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32" w:author="Suchaya Ananwattanaporn" w:date="2017-03-07T21:48:00Z"/>
          <w:rFonts w:eastAsiaTheme="minorEastAsia"/>
          <w:noProof/>
        </w:rPr>
      </w:pPr>
      <w:del w:id="333" w:author="Suchaya Ananwattanaporn" w:date="2017-03-07T21:48:00Z">
        <w:r w:rsidRPr="00987C70" w:rsidDel="00987C70">
          <w:rPr>
            <w:rPrChange w:id="334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Pr="00987C70" w:rsidDel="00987C70">
          <w:rPr>
            <w:rPrChange w:id="335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2 </w:delText>
        </w:r>
        <w:r w:rsidRPr="00987C70" w:rsidDel="00987C70">
          <w:rPr>
            <w:cs/>
            <w:rPrChange w:id="336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ตัวอย่างการแสดงข้อมูลในหน้าจอ “รายละเอียดผู้ซื้อ”</w:delText>
        </w:r>
        <w:r w:rsidDel="00987C70">
          <w:rPr>
            <w:noProof/>
            <w:webHidden/>
          </w:rPr>
          <w:tab/>
          <w:delText>11</w:delText>
        </w:r>
        <w:bookmarkStart w:id="337" w:name="_Toc476740172"/>
        <w:bookmarkStart w:id="338" w:name="_Toc476740251"/>
        <w:bookmarkEnd w:id="337"/>
        <w:bookmarkEnd w:id="338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39" w:author="Suchaya Ananwattanaporn" w:date="2017-03-07T21:48:00Z"/>
          <w:rFonts w:eastAsiaTheme="minorEastAsia"/>
          <w:noProof/>
        </w:rPr>
      </w:pPr>
      <w:del w:id="340" w:author="Suchaya Ananwattanaporn" w:date="2017-03-07T21:48:00Z">
        <w:r w:rsidRPr="00987C70" w:rsidDel="00987C70">
          <w:rPr>
            <w:rPrChange w:id="341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Pr="00987C70" w:rsidDel="00987C70">
          <w:rPr>
            <w:rPrChange w:id="342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3 </w:delText>
        </w:r>
        <w:r w:rsidRPr="00987C70" w:rsidDel="00987C70">
          <w:rPr>
            <w:cs/>
            <w:rPrChange w:id="343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ข้อความให้ยืนยันการลบผู้ซื้อในหน้าจอ “รายละเอียดผู้ซื้อ”</w:delText>
        </w:r>
        <w:r w:rsidDel="00987C70">
          <w:rPr>
            <w:noProof/>
            <w:webHidden/>
          </w:rPr>
          <w:tab/>
          <w:delText>12</w:delText>
        </w:r>
        <w:bookmarkStart w:id="344" w:name="_Toc476740173"/>
        <w:bookmarkStart w:id="345" w:name="_Toc476740252"/>
        <w:bookmarkEnd w:id="344"/>
        <w:bookmarkEnd w:id="345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46" w:author="Suchaya Ananwattanaporn" w:date="2017-03-07T21:48:00Z"/>
          <w:rFonts w:eastAsiaTheme="minorEastAsia"/>
          <w:noProof/>
        </w:rPr>
      </w:pPr>
      <w:del w:id="347" w:author="Suchaya Ananwattanaporn" w:date="2017-03-07T21:48:00Z">
        <w:r w:rsidRPr="00987C70" w:rsidDel="00987C70">
          <w:rPr>
            <w:rPrChange w:id="34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Pr="00987C70" w:rsidDel="00987C70">
          <w:rPr>
            <w:rPrChange w:id="349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4 </w:delText>
        </w:r>
        <w:r w:rsidRPr="00987C70" w:rsidDel="00987C70">
          <w:rPr>
            <w:cs/>
            <w:rPrChange w:id="350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ตัวอย่างการใส่ข้อมูลในหน้าจอ “การตั้งค่า</w:delText>
        </w:r>
        <w:r w:rsidRPr="00987C70" w:rsidDel="00987C70">
          <w:rPr>
            <w:cs/>
            <w:rPrChange w:id="351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 xml:space="preserve"> – </w:delText>
        </w:r>
        <w:r w:rsidRPr="00987C70" w:rsidDel="00987C70">
          <w:rPr>
            <w:cs/>
            <w:rPrChange w:id="352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รายละเอียดผู้ซื้อ”</w:delText>
        </w:r>
        <w:r w:rsidDel="00987C70">
          <w:rPr>
            <w:noProof/>
            <w:webHidden/>
          </w:rPr>
          <w:tab/>
          <w:delText>13</w:delText>
        </w:r>
        <w:bookmarkStart w:id="353" w:name="_Toc476740174"/>
        <w:bookmarkStart w:id="354" w:name="_Toc476740253"/>
        <w:bookmarkEnd w:id="353"/>
        <w:bookmarkEnd w:id="354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55" w:author="Suchaya Ananwattanaporn" w:date="2017-03-07T21:48:00Z"/>
          <w:rFonts w:eastAsiaTheme="minorEastAsia"/>
          <w:noProof/>
        </w:rPr>
      </w:pPr>
      <w:del w:id="356" w:author="Suchaya Ananwattanaporn" w:date="2017-03-07T21:48:00Z">
        <w:r w:rsidRPr="00987C70" w:rsidDel="00987C70">
          <w:rPr>
            <w:rPrChange w:id="357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Pr="00987C70" w:rsidDel="00987C70">
          <w:rPr>
            <w:rPrChange w:id="35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5 </w:delText>
        </w:r>
        <w:r w:rsidRPr="00987C70" w:rsidDel="00987C70">
          <w:rPr>
            <w:cs/>
            <w:rPrChange w:id="359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ตัวอย่างการแสดงข้อมูลในหน้าจอ “รายละเอียดสินค้า”</w:delText>
        </w:r>
        <w:r w:rsidDel="00987C70">
          <w:rPr>
            <w:noProof/>
            <w:webHidden/>
          </w:rPr>
          <w:tab/>
          <w:delText>15</w:delText>
        </w:r>
        <w:bookmarkStart w:id="360" w:name="_Toc476740175"/>
        <w:bookmarkStart w:id="361" w:name="_Toc476740254"/>
        <w:bookmarkEnd w:id="360"/>
        <w:bookmarkEnd w:id="361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62" w:author="Suchaya Ananwattanaporn" w:date="2017-03-07T21:48:00Z"/>
          <w:rFonts w:eastAsiaTheme="minorEastAsia"/>
          <w:noProof/>
        </w:rPr>
      </w:pPr>
      <w:del w:id="363" w:author="Suchaya Ananwattanaporn" w:date="2017-03-07T21:48:00Z">
        <w:r w:rsidRPr="00987C70" w:rsidDel="00987C70">
          <w:rPr>
            <w:rPrChange w:id="364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Pr="00987C70" w:rsidDel="00987C70">
          <w:rPr>
            <w:rPrChange w:id="365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6 </w:delText>
        </w:r>
        <w:r w:rsidRPr="00987C70" w:rsidDel="00987C70">
          <w:rPr>
            <w:cs/>
            <w:rPrChange w:id="366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ข้อความให้ยืนยันการลบสินค้า/บริการในหน้าจอ “รายละเอียดสินค้า”</w:delText>
        </w:r>
        <w:r w:rsidDel="00987C70">
          <w:rPr>
            <w:noProof/>
            <w:webHidden/>
          </w:rPr>
          <w:tab/>
          <w:delText>16</w:delText>
        </w:r>
        <w:bookmarkStart w:id="367" w:name="_Toc476740176"/>
        <w:bookmarkStart w:id="368" w:name="_Toc476740255"/>
        <w:bookmarkEnd w:id="367"/>
        <w:bookmarkEnd w:id="368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69" w:author="Suchaya Ananwattanaporn" w:date="2017-03-07T21:48:00Z"/>
          <w:rFonts w:eastAsiaTheme="minorEastAsia"/>
          <w:noProof/>
        </w:rPr>
      </w:pPr>
      <w:del w:id="370" w:author="Suchaya Ananwattanaporn" w:date="2017-03-07T21:48:00Z">
        <w:r w:rsidRPr="00987C70" w:rsidDel="00987C70">
          <w:rPr>
            <w:rPrChange w:id="371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2</w:delText>
        </w:r>
        <w:r w:rsidRPr="00987C70" w:rsidDel="00987C70">
          <w:rPr>
            <w:rPrChange w:id="372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7 </w:delText>
        </w:r>
        <w:r w:rsidRPr="00987C70" w:rsidDel="00987C70">
          <w:rPr>
            <w:cs/>
            <w:rPrChange w:id="373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ตัวอย่างการใส่ข้อมูลในหน้าจอ “การตั้งค่า</w:delText>
        </w:r>
        <w:r w:rsidRPr="00987C70" w:rsidDel="00987C70">
          <w:rPr>
            <w:cs/>
            <w:rPrChange w:id="374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 xml:space="preserve"> – </w:delText>
        </w:r>
        <w:r w:rsidRPr="00987C70" w:rsidDel="00987C70">
          <w:rPr>
            <w:cs/>
            <w:rPrChange w:id="375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รายละเอียดสินค้า”</w:delText>
        </w:r>
        <w:r w:rsidDel="00987C70">
          <w:rPr>
            <w:noProof/>
            <w:webHidden/>
          </w:rPr>
          <w:tab/>
          <w:delText>17</w:delText>
        </w:r>
        <w:bookmarkStart w:id="376" w:name="_Toc476740177"/>
        <w:bookmarkStart w:id="377" w:name="_Toc476740256"/>
        <w:bookmarkEnd w:id="376"/>
        <w:bookmarkEnd w:id="377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78" w:author="Suchaya Ananwattanaporn" w:date="2017-03-07T21:48:00Z"/>
          <w:rFonts w:eastAsiaTheme="minorEastAsia"/>
          <w:noProof/>
        </w:rPr>
      </w:pPr>
      <w:del w:id="379" w:author="Suchaya Ananwattanaporn" w:date="2017-03-07T21:48:00Z">
        <w:r w:rsidRPr="00987C70" w:rsidDel="00987C70">
          <w:rPr>
            <w:rPrChange w:id="380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3</w:delText>
        </w:r>
        <w:r w:rsidRPr="00987C70" w:rsidDel="00987C70">
          <w:rPr>
            <w:rPrChange w:id="381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1 </w:delText>
        </w:r>
        <w:r w:rsidRPr="00987C70" w:rsidDel="00987C70">
          <w:rPr>
            <w:cs/>
            <w:rPrChange w:id="382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หน้าจอ “สร้างใบกำกับภาษี”</w:delText>
        </w:r>
        <w:r w:rsidDel="00987C70">
          <w:rPr>
            <w:noProof/>
            <w:webHidden/>
          </w:rPr>
          <w:tab/>
          <w:delText>19</w:delText>
        </w:r>
        <w:bookmarkStart w:id="383" w:name="_Toc476740178"/>
        <w:bookmarkStart w:id="384" w:name="_Toc476740257"/>
        <w:bookmarkEnd w:id="383"/>
        <w:bookmarkEnd w:id="384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85" w:author="Suchaya Ananwattanaporn" w:date="2017-03-07T21:48:00Z"/>
          <w:rFonts w:eastAsiaTheme="minorEastAsia"/>
          <w:noProof/>
        </w:rPr>
      </w:pPr>
      <w:del w:id="386" w:author="Suchaya Ananwattanaporn" w:date="2017-03-07T21:48:00Z">
        <w:r w:rsidRPr="00987C70" w:rsidDel="00987C70">
          <w:rPr>
            <w:rPrChange w:id="387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3</w:delText>
        </w:r>
        <w:r w:rsidRPr="00987C70" w:rsidDel="00987C70">
          <w:rPr>
            <w:rPrChange w:id="38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2 </w:delText>
        </w:r>
        <w:r w:rsidRPr="00987C70" w:rsidDel="00987C70">
          <w:rPr>
            <w:cs/>
            <w:rPrChange w:id="389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หน้าจอ “สร้างใบเพิ่มหนี้”</w:delText>
        </w:r>
        <w:r w:rsidDel="00987C70">
          <w:rPr>
            <w:noProof/>
            <w:webHidden/>
          </w:rPr>
          <w:tab/>
          <w:delText>20</w:delText>
        </w:r>
        <w:bookmarkStart w:id="390" w:name="_Toc476740179"/>
        <w:bookmarkStart w:id="391" w:name="_Toc476740258"/>
        <w:bookmarkEnd w:id="390"/>
        <w:bookmarkEnd w:id="391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92" w:author="Suchaya Ananwattanaporn" w:date="2017-03-07T21:48:00Z"/>
          <w:rFonts w:eastAsiaTheme="minorEastAsia"/>
          <w:noProof/>
        </w:rPr>
      </w:pPr>
      <w:del w:id="393" w:author="Suchaya Ananwattanaporn" w:date="2017-03-07T21:48:00Z">
        <w:r w:rsidRPr="00987C70" w:rsidDel="00987C70">
          <w:rPr>
            <w:rPrChange w:id="394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3</w:delText>
        </w:r>
        <w:r w:rsidRPr="00987C70" w:rsidDel="00987C70">
          <w:rPr>
            <w:rPrChange w:id="395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3 </w:delText>
        </w:r>
        <w:r w:rsidRPr="00987C70" w:rsidDel="00987C70">
          <w:rPr>
            <w:cs/>
            <w:rPrChange w:id="396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ตัวอย่างการใส่ข้อมูลในหน้าจอ “ใบกำกับภาษีที่อ้างถึง”</w:delText>
        </w:r>
        <w:r w:rsidDel="00987C70">
          <w:rPr>
            <w:noProof/>
            <w:webHidden/>
          </w:rPr>
          <w:tab/>
          <w:delText>20</w:delText>
        </w:r>
        <w:bookmarkStart w:id="397" w:name="_Toc476740180"/>
        <w:bookmarkStart w:id="398" w:name="_Toc476740259"/>
        <w:bookmarkEnd w:id="397"/>
        <w:bookmarkEnd w:id="398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399" w:author="Suchaya Ananwattanaporn" w:date="2017-03-07T21:48:00Z"/>
          <w:rFonts w:eastAsiaTheme="minorEastAsia"/>
          <w:noProof/>
        </w:rPr>
      </w:pPr>
      <w:del w:id="400" w:author="Suchaya Ananwattanaporn" w:date="2017-03-07T21:48:00Z">
        <w:r w:rsidRPr="00987C70" w:rsidDel="00987C70">
          <w:rPr>
            <w:rPrChange w:id="401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3</w:delText>
        </w:r>
        <w:r w:rsidRPr="00987C70" w:rsidDel="00987C70">
          <w:rPr>
            <w:rPrChange w:id="402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4 </w:delText>
        </w:r>
        <w:r w:rsidRPr="00987C70" w:rsidDel="00987C70">
          <w:rPr>
            <w:cs/>
            <w:rPrChange w:id="403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หน้าจอ “สร้างใบลดหนี้”</w:delText>
        </w:r>
        <w:r w:rsidDel="00987C70">
          <w:rPr>
            <w:noProof/>
            <w:webHidden/>
          </w:rPr>
          <w:tab/>
          <w:delText>21</w:delText>
        </w:r>
        <w:bookmarkStart w:id="404" w:name="_Toc476740181"/>
        <w:bookmarkStart w:id="405" w:name="_Toc476740260"/>
        <w:bookmarkEnd w:id="404"/>
        <w:bookmarkEnd w:id="405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406" w:author="Suchaya Ananwattanaporn" w:date="2017-03-07T21:48:00Z"/>
          <w:rFonts w:eastAsiaTheme="minorEastAsia"/>
          <w:noProof/>
        </w:rPr>
      </w:pPr>
      <w:del w:id="407" w:author="Suchaya Ananwattanaporn" w:date="2017-03-07T21:48:00Z">
        <w:r w:rsidRPr="00987C70" w:rsidDel="00987C70">
          <w:rPr>
            <w:rPrChange w:id="40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4</w:delText>
        </w:r>
        <w:r w:rsidRPr="00987C70" w:rsidDel="00987C70">
          <w:rPr>
            <w:rPrChange w:id="409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1 </w:delText>
        </w:r>
        <w:r w:rsidRPr="00987C70" w:rsidDel="00987C70">
          <w:rPr>
            <w:cs/>
            <w:rPrChange w:id="410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ตัวอย่างใบกำกับภาษี แบบ </w:delText>
        </w:r>
        <w:r w:rsidRPr="00987C70" w:rsidDel="00987C70">
          <w:rPr>
            <w:rPrChange w:id="411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 xml:space="preserve">1 </w:delText>
        </w:r>
        <w:r w:rsidRPr="00987C70" w:rsidDel="00987C70">
          <w:rPr>
            <w:cs/>
            <w:rPrChange w:id="412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หน้า</w:delText>
        </w:r>
        <w:r w:rsidDel="00987C70">
          <w:rPr>
            <w:noProof/>
            <w:webHidden/>
          </w:rPr>
          <w:tab/>
          <w:delText>22</w:delText>
        </w:r>
        <w:bookmarkStart w:id="413" w:name="_Toc476740182"/>
        <w:bookmarkStart w:id="414" w:name="_Toc476740261"/>
        <w:bookmarkEnd w:id="413"/>
        <w:bookmarkEnd w:id="414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415" w:author="Suchaya Ananwattanaporn" w:date="2017-03-07T21:48:00Z"/>
          <w:rFonts w:eastAsiaTheme="minorEastAsia"/>
          <w:noProof/>
        </w:rPr>
      </w:pPr>
      <w:del w:id="416" w:author="Suchaya Ananwattanaporn" w:date="2017-03-07T21:48:00Z">
        <w:r w:rsidRPr="00987C70" w:rsidDel="00987C70">
          <w:rPr>
            <w:rPrChange w:id="417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4</w:delText>
        </w:r>
        <w:r w:rsidRPr="00987C70" w:rsidDel="00987C70">
          <w:rPr>
            <w:rPrChange w:id="41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2 </w:delText>
        </w:r>
        <w:r w:rsidRPr="00987C70" w:rsidDel="00987C70">
          <w:rPr>
            <w:cs/>
            <w:rPrChange w:id="419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>ตัวอย่างใบกำกับภาษี ที่ออกเพื่อยกเลิกใบเก่า</w:delText>
        </w:r>
        <w:r w:rsidDel="00987C70">
          <w:rPr>
            <w:noProof/>
            <w:webHidden/>
          </w:rPr>
          <w:tab/>
          <w:delText>23</w:delText>
        </w:r>
        <w:bookmarkStart w:id="420" w:name="_Toc476740183"/>
        <w:bookmarkStart w:id="421" w:name="_Toc476740262"/>
        <w:bookmarkEnd w:id="420"/>
        <w:bookmarkEnd w:id="421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422" w:author="Suchaya Ananwattanaporn" w:date="2017-03-07T21:48:00Z"/>
          <w:rFonts w:eastAsiaTheme="minorEastAsia"/>
          <w:noProof/>
        </w:rPr>
      </w:pPr>
      <w:del w:id="423" w:author="Suchaya Ananwattanaporn" w:date="2017-03-07T21:48:00Z">
        <w:r w:rsidRPr="00987C70" w:rsidDel="00987C70">
          <w:rPr>
            <w:rPrChange w:id="424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4</w:delText>
        </w:r>
        <w:r w:rsidRPr="00987C70" w:rsidDel="00987C70">
          <w:rPr>
            <w:rPrChange w:id="425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3 </w:delText>
        </w:r>
        <w:r w:rsidRPr="00987C70" w:rsidDel="00987C70">
          <w:rPr>
            <w:cs/>
            <w:rPrChange w:id="426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ตัวอย่างใบเพิ่มหนี้ ที่มีรายการสินค้ามากกว่า </w:delText>
        </w:r>
        <w:r w:rsidRPr="00987C70" w:rsidDel="00987C70">
          <w:rPr>
            <w:rPrChange w:id="427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 xml:space="preserve">1 </w:delText>
        </w:r>
        <w:r w:rsidRPr="00987C70" w:rsidDel="00987C70">
          <w:rPr>
            <w:cs/>
            <w:rPrChange w:id="428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หน้า (หน้าที่ </w:delText>
        </w:r>
        <w:r w:rsidRPr="00987C70" w:rsidDel="00987C70">
          <w:rPr>
            <w:rPrChange w:id="429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1</w:delText>
        </w:r>
        <w:r w:rsidRPr="00987C70" w:rsidDel="00987C70">
          <w:rPr>
            <w:cs/>
            <w:rPrChange w:id="430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>)</w:delText>
        </w:r>
        <w:r w:rsidDel="00987C70">
          <w:rPr>
            <w:noProof/>
            <w:webHidden/>
          </w:rPr>
          <w:tab/>
          <w:delText>24</w:delText>
        </w:r>
        <w:bookmarkStart w:id="431" w:name="_Toc476740184"/>
        <w:bookmarkStart w:id="432" w:name="_Toc476740263"/>
        <w:bookmarkEnd w:id="431"/>
        <w:bookmarkEnd w:id="432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433" w:author="Suchaya Ananwattanaporn" w:date="2017-03-07T21:48:00Z"/>
          <w:rFonts w:eastAsiaTheme="minorEastAsia"/>
          <w:noProof/>
        </w:rPr>
      </w:pPr>
      <w:del w:id="434" w:author="Suchaya Ananwattanaporn" w:date="2017-03-07T21:48:00Z">
        <w:r w:rsidRPr="00987C70" w:rsidDel="00987C70">
          <w:rPr>
            <w:rPrChange w:id="435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4</w:delText>
        </w:r>
        <w:r w:rsidRPr="00987C70" w:rsidDel="00987C70">
          <w:rPr>
            <w:rPrChange w:id="436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4 </w:delText>
        </w:r>
        <w:r w:rsidRPr="00987C70" w:rsidDel="00987C70">
          <w:rPr>
            <w:cs/>
            <w:rPrChange w:id="437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ตัวอย่างใบเพิ่มหนี้ ที่มีรายการสินค้ามากกว่า </w:delText>
        </w:r>
        <w:r w:rsidRPr="00987C70" w:rsidDel="00987C70">
          <w:rPr>
            <w:rPrChange w:id="43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 xml:space="preserve">1 </w:delText>
        </w:r>
        <w:r w:rsidRPr="00987C70" w:rsidDel="00987C70">
          <w:rPr>
            <w:cs/>
            <w:rPrChange w:id="439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หน้า (หน้าที่ </w:delText>
        </w:r>
        <w:r w:rsidRPr="00987C70" w:rsidDel="00987C70">
          <w:rPr>
            <w:rPrChange w:id="440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2</w:delText>
        </w:r>
        <w:r w:rsidRPr="00987C70" w:rsidDel="00987C70">
          <w:rPr>
            <w:cs/>
            <w:rPrChange w:id="441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>)</w:delText>
        </w:r>
        <w:r w:rsidDel="00987C70">
          <w:rPr>
            <w:noProof/>
            <w:webHidden/>
          </w:rPr>
          <w:tab/>
          <w:delText>25</w:delText>
        </w:r>
        <w:bookmarkStart w:id="442" w:name="_Toc476740185"/>
        <w:bookmarkStart w:id="443" w:name="_Toc476740264"/>
        <w:bookmarkEnd w:id="442"/>
        <w:bookmarkEnd w:id="443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444" w:author="Suchaya Ananwattanaporn" w:date="2017-03-07T21:48:00Z"/>
          <w:rFonts w:eastAsiaTheme="minorEastAsia"/>
          <w:noProof/>
        </w:rPr>
      </w:pPr>
      <w:del w:id="445" w:author="Suchaya Ananwattanaporn" w:date="2017-03-07T21:48:00Z">
        <w:r w:rsidRPr="00987C70" w:rsidDel="00987C70">
          <w:rPr>
            <w:rPrChange w:id="446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4</w:delText>
        </w:r>
        <w:r w:rsidRPr="00987C70" w:rsidDel="00987C70">
          <w:rPr>
            <w:rPrChange w:id="447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5 </w:delText>
        </w:r>
        <w:r w:rsidRPr="00987C70" w:rsidDel="00987C70">
          <w:rPr>
            <w:cs/>
            <w:rPrChange w:id="448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ตัวอย่างใบลดหนี้ ที่มีรายการสินค้ามากกว่า </w:delText>
        </w:r>
        <w:r w:rsidRPr="00987C70" w:rsidDel="00987C70">
          <w:rPr>
            <w:rPrChange w:id="449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 xml:space="preserve">1 </w:delText>
        </w:r>
        <w:r w:rsidRPr="00987C70" w:rsidDel="00987C70">
          <w:rPr>
            <w:cs/>
            <w:rPrChange w:id="450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หน้า (หน้าที่ </w:delText>
        </w:r>
        <w:r w:rsidRPr="00987C70" w:rsidDel="00987C70">
          <w:rPr>
            <w:rPrChange w:id="451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1</w:delText>
        </w:r>
        <w:r w:rsidRPr="00987C70" w:rsidDel="00987C70">
          <w:rPr>
            <w:cs/>
            <w:rPrChange w:id="452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>)</w:delText>
        </w:r>
        <w:r w:rsidDel="00987C70">
          <w:rPr>
            <w:noProof/>
            <w:webHidden/>
          </w:rPr>
          <w:tab/>
          <w:delText>26</w:delText>
        </w:r>
        <w:bookmarkStart w:id="453" w:name="_Toc476740186"/>
        <w:bookmarkStart w:id="454" w:name="_Toc476740265"/>
        <w:bookmarkEnd w:id="453"/>
        <w:bookmarkEnd w:id="454"/>
      </w:del>
    </w:p>
    <w:p w:rsidR="00FE34C4" w:rsidDel="00987C70" w:rsidRDefault="00FE34C4">
      <w:pPr>
        <w:pStyle w:val="TableofFigures"/>
        <w:tabs>
          <w:tab w:val="right" w:leader="dot" w:pos="10456"/>
        </w:tabs>
        <w:rPr>
          <w:del w:id="455" w:author="Suchaya Ananwattanaporn" w:date="2017-03-07T21:48:00Z"/>
          <w:rFonts w:eastAsiaTheme="minorEastAsia"/>
          <w:noProof/>
        </w:rPr>
      </w:pPr>
      <w:del w:id="456" w:author="Suchaya Ananwattanaporn" w:date="2017-03-07T21:48:00Z">
        <w:r w:rsidRPr="00987C70" w:rsidDel="00987C70">
          <w:rPr>
            <w:rPrChange w:id="457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Figure 4</w:delText>
        </w:r>
        <w:r w:rsidRPr="00987C70" w:rsidDel="00987C70">
          <w:rPr>
            <w:rPrChange w:id="458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noBreakHyphen/>
          <w:delText xml:space="preserve">6 </w:delText>
        </w:r>
        <w:r w:rsidRPr="00987C70" w:rsidDel="00987C70">
          <w:rPr>
            <w:cs/>
            <w:rPrChange w:id="459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ตัวอย่างใบลดหนี้ ที่มีรายการสินค้ามากกว่า </w:delText>
        </w:r>
        <w:r w:rsidRPr="00987C70" w:rsidDel="00987C70">
          <w:rPr>
            <w:rPrChange w:id="460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 xml:space="preserve">1 </w:delText>
        </w:r>
        <w:r w:rsidRPr="00987C70" w:rsidDel="00987C70">
          <w:rPr>
            <w:cs/>
            <w:rPrChange w:id="461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cs/>
              </w:rPr>
            </w:rPrChange>
          </w:rPr>
          <w:delText xml:space="preserve">หน้า (หน้าที่ </w:delText>
        </w:r>
        <w:r w:rsidRPr="00987C70" w:rsidDel="00987C70">
          <w:rPr>
            <w:rPrChange w:id="462" w:author="Suchaya Ananwattanaporn" w:date="2017-03-07T21:48:00Z">
              <w:rPr>
                <w:rStyle w:val="Hyperlink"/>
                <w:rFonts w:ascii="TH SarabunPSK" w:hAnsi="TH SarabunPSK" w:cs="TH SarabunPSK"/>
                <w:noProof/>
              </w:rPr>
            </w:rPrChange>
          </w:rPr>
          <w:delText>2</w:delText>
        </w:r>
        <w:r w:rsidRPr="00987C70" w:rsidDel="00987C70">
          <w:rPr>
            <w:cs/>
            <w:rPrChange w:id="463" w:author="Suchaya Ananwattanaporn" w:date="2017-03-07T21:48:00Z">
              <w:rPr>
                <w:rStyle w:val="Hyperlink"/>
                <w:rFonts w:ascii="TH SarabunPSK" w:hAnsi="TH SarabunPSK" w:cs="TH SarabunPSK"/>
                <w:noProof/>
                <w:szCs w:val="22"/>
                <w:cs/>
              </w:rPr>
            </w:rPrChange>
          </w:rPr>
          <w:delText>)</w:delText>
        </w:r>
        <w:r w:rsidDel="00987C70">
          <w:rPr>
            <w:noProof/>
            <w:webHidden/>
          </w:rPr>
          <w:tab/>
          <w:delText>27</w:delText>
        </w:r>
        <w:bookmarkStart w:id="464" w:name="_Toc476740187"/>
        <w:bookmarkStart w:id="465" w:name="_Toc476740266"/>
        <w:bookmarkEnd w:id="464"/>
        <w:bookmarkEnd w:id="465"/>
      </w:del>
    </w:p>
    <w:p w:rsidR="001B7D17" w:rsidRPr="003728D4" w:rsidDel="009B45F2" w:rsidRDefault="001F03AB">
      <w:pPr>
        <w:spacing w:after="160" w:line="259" w:lineRule="auto"/>
        <w:rPr>
          <w:del w:id="466" w:author="Suchaya Ananwattanaporn" w:date="2017-03-08T12:39:00Z"/>
          <w:rFonts w:ascii="TH SarabunPSK" w:hAnsi="TH SarabunPSK" w:cs="TH SarabunPSK"/>
          <w:sz w:val="32"/>
          <w:szCs w:val="32"/>
        </w:rPr>
      </w:pPr>
      <w:del w:id="467" w:author="Suchaya Ananwattanaporn" w:date="2017-03-08T12:39:00Z">
        <w:r w:rsidRPr="00B86F05" w:rsidDel="009B45F2">
          <w:rPr>
            <w:rFonts w:ascii="TH SarabunPSK" w:hAnsi="TH SarabunPSK" w:cs="TH SarabunPSK"/>
            <w:sz w:val="32"/>
            <w:szCs w:val="32"/>
          </w:rPr>
          <w:fldChar w:fldCharType="end"/>
        </w:r>
        <w:r w:rsidR="001B7D17" w:rsidRPr="003728D4" w:rsidDel="009B45F2">
          <w:rPr>
            <w:rFonts w:ascii="TH SarabunPSK" w:hAnsi="TH SarabunPSK" w:cs="TH SarabunPSK"/>
            <w:sz w:val="32"/>
            <w:szCs w:val="32"/>
            <w:cs/>
          </w:rPr>
          <w:br w:type="page"/>
        </w:r>
        <w:bookmarkStart w:id="468" w:name="_Toc476740188"/>
        <w:bookmarkStart w:id="469" w:name="_Toc476740267"/>
        <w:bookmarkEnd w:id="468"/>
        <w:bookmarkEnd w:id="469"/>
      </w:del>
    </w:p>
    <w:p w:rsidR="00D67C3E" w:rsidRPr="003728D4" w:rsidRDefault="0014571B" w:rsidP="00D67C3E">
      <w:pPr>
        <w:pStyle w:val="Heading1"/>
        <w:numPr>
          <w:ilvl w:val="0"/>
          <w:numId w:val="1"/>
        </w:numPr>
        <w:rPr>
          <w:rFonts w:ascii="TH SarabunPSK" w:hAnsi="TH SarabunPSK" w:cs="TH SarabunPSK"/>
          <w:b/>
          <w:bCs/>
          <w:szCs w:val="32"/>
        </w:rPr>
      </w:pPr>
      <w:bookmarkStart w:id="470" w:name="_Toc476740268"/>
      <w:r>
        <w:rPr>
          <w:rFonts w:ascii="TH SarabunPSK" w:hAnsi="TH SarabunPSK" w:cs="TH SarabunPSK" w:hint="cs"/>
          <w:b/>
          <w:bCs/>
          <w:szCs w:val="32"/>
          <w:cs/>
        </w:rPr>
        <w:t>ภาพรวม</w:t>
      </w:r>
      <w:bookmarkEnd w:id="470"/>
    </w:p>
    <w:p w:rsidR="00D67C3E" w:rsidRPr="003728D4" w:rsidRDefault="00D67C3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pPrChange w:id="471" w:author="Suchaya Sunny" w:date="2017-01-18T10:29:00Z">
          <w:pPr>
            <w:ind w:firstLine="720"/>
          </w:pPr>
        </w:pPrChange>
      </w:pPr>
      <w:r w:rsidRPr="003728D4">
        <w:rPr>
          <w:rFonts w:ascii="TH SarabunPSK" w:hAnsi="TH SarabunPSK" w:cs="TH SarabunPSK"/>
          <w:sz w:val="32"/>
          <w:szCs w:val="32"/>
          <w:cs/>
        </w:rPr>
        <w:t xml:space="preserve">เพื่อสนับสนุนโครงการ </w:t>
      </w:r>
      <w:r w:rsidRPr="003728D4">
        <w:rPr>
          <w:rFonts w:ascii="TH SarabunPSK" w:hAnsi="TH SarabunPSK" w:cs="TH SarabunPSK"/>
          <w:sz w:val="32"/>
          <w:szCs w:val="32"/>
        </w:rPr>
        <w:t>e</w:t>
      </w:r>
      <w:r w:rsidRPr="003728D4">
        <w:rPr>
          <w:rFonts w:ascii="TH SarabunPSK" w:hAnsi="TH SarabunPSK" w:cs="TH SarabunPSK"/>
          <w:sz w:val="32"/>
          <w:szCs w:val="32"/>
          <w:cs/>
        </w:rPr>
        <w:t>-</w:t>
      </w:r>
      <w:r w:rsidRPr="003728D4">
        <w:rPr>
          <w:rFonts w:ascii="TH SarabunPSK" w:hAnsi="TH SarabunPSK" w:cs="TH SarabunPSK"/>
          <w:sz w:val="32"/>
          <w:szCs w:val="32"/>
        </w:rPr>
        <w:t>Tax Invoice</w:t>
      </w:r>
      <w:ins w:id="472" w:author="Suchaya Ananwattanaporn" w:date="2017-03-08T10:52:00Z">
        <w:r w:rsidR="00821699">
          <w:rPr>
            <w:rFonts w:ascii="TH SarabunPSK" w:hAnsi="TH SarabunPSK" w:cs="TH SarabunPSK"/>
            <w:sz w:val="32"/>
            <w:szCs w:val="32"/>
          </w:rPr>
          <w:t xml:space="preserve"> by Email</w:t>
        </w:r>
      </w:ins>
      <w:r w:rsidRPr="003728D4">
        <w:rPr>
          <w:rFonts w:ascii="TH SarabunPSK" w:hAnsi="TH SarabunPSK" w:cs="TH SarabunPSK"/>
          <w:sz w:val="32"/>
          <w:szCs w:val="32"/>
          <w:cs/>
        </w:rPr>
        <w:t xml:space="preserve"> ที่เป็นความร่วมมือระหว่าง สพธอ.และกรมสรรพากร </w:t>
      </w:r>
      <w:del w:id="473" w:author="Suchaya Ananwattanaporn" w:date="2017-03-08T10:52:00Z">
        <w:r w:rsidRPr="003728D4" w:rsidDel="00821699">
          <w:rPr>
            <w:rFonts w:ascii="TH SarabunPSK" w:hAnsi="TH SarabunPSK" w:cs="TH SarabunPSK"/>
            <w:sz w:val="32"/>
            <w:szCs w:val="32"/>
            <w:cs/>
          </w:rPr>
          <w:delText>(อีก</w:delText>
        </w:r>
        <w:r w:rsidR="006B4FF6" w:rsidRPr="003728D4" w:rsidDel="00821699">
          <w:rPr>
            <w:rFonts w:ascii="TH SarabunPSK" w:hAnsi="TH SarabunPSK" w:cs="TH SarabunPSK"/>
            <w:sz w:val="32"/>
            <w:szCs w:val="32"/>
            <w:cs/>
          </w:rPr>
          <w:delText>ชื่อเรียก</w:delText>
        </w:r>
        <w:r w:rsidRPr="003728D4" w:rsidDel="00821699">
          <w:rPr>
            <w:rFonts w:ascii="TH SarabunPSK" w:hAnsi="TH SarabunPSK" w:cs="TH SarabunPSK"/>
            <w:sz w:val="32"/>
            <w:szCs w:val="32"/>
            <w:cs/>
          </w:rPr>
          <w:delText xml:space="preserve">หนึ่ง คือโครงการ </w:delText>
        </w:r>
        <w:r w:rsidRPr="003728D4" w:rsidDel="00821699">
          <w:rPr>
            <w:rFonts w:ascii="TH SarabunPSK" w:hAnsi="TH SarabunPSK" w:cs="TH SarabunPSK"/>
            <w:sz w:val="32"/>
            <w:szCs w:val="32"/>
          </w:rPr>
          <w:delText>Centrally Signed Email</w:delText>
        </w:r>
        <w:r w:rsidRPr="003728D4" w:rsidDel="00821699">
          <w:rPr>
            <w:rFonts w:ascii="TH SarabunPSK" w:hAnsi="TH SarabunPSK" w:cs="TH SarabunPSK"/>
            <w:sz w:val="32"/>
            <w:szCs w:val="32"/>
            <w:cs/>
          </w:rPr>
          <w:delText xml:space="preserve">) </w:delText>
        </w:r>
      </w:del>
      <w:r w:rsidR="0014571B">
        <w:rPr>
          <w:rFonts w:ascii="TH SarabunPSK" w:hAnsi="TH SarabunPSK" w:cs="TH SarabunPSK" w:hint="cs"/>
          <w:sz w:val="32"/>
          <w:szCs w:val="32"/>
          <w:cs/>
        </w:rPr>
        <w:t>สพธอ.ได้พัฒนา</w:t>
      </w:r>
      <w:r w:rsidRPr="003728D4">
        <w:rPr>
          <w:rFonts w:ascii="TH SarabunPSK" w:hAnsi="TH SarabunPSK" w:cs="TH SarabunPSK"/>
          <w:sz w:val="32"/>
          <w:szCs w:val="32"/>
          <w:cs/>
        </w:rPr>
        <w:t xml:space="preserve">โปรแกรมสร้างใบกำกับภาษีในรูปแบบ </w:t>
      </w:r>
      <w:r w:rsidRPr="003728D4">
        <w:rPr>
          <w:rFonts w:ascii="TH SarabunPSK" w:hAnsi="TH SarabunPSK" w:cs="TH SarabunPSK"/>
          <w:sz w:val="32"/>
          <w:szCs w:val="32"/>
        </w:rPr>
        <w:t>PDF</w:t>
      </w:r>
      <w:r w:rsidRPr="003728D4">
        <w:rPr>
          <w:rFonts w:ascii="TH SarabunPSK" w:hAnsi="TH SarabunPSK" w:cs="TH SarabunPSK"/>
          <w:sz w:val="32"/>
          <w:szCs w:val="32"/>
          <w:cs/>
        </w:rPr>
        <w:t>/</w:t>
      </w:r>
      <w:r w:rsidRPr="003728D4">
        <w:rPr>
          <w:rFonts w:ascii="TH SarabunPSK" w:hAnsi="TH SarabunPSK" w:cs="TH SarabunPSK"/>
          <w:sz w:val="32"/>
          <w:szCs w:val="32"/>
        </w:rPr>
        <w:t>A</w:t>
      </w:r>
      <w:r w:rsidRPr="003728D4">
        <w:rPr>
          <w:rFonts w:ascii="TH SarabunPSK" w:hAnsi="TH SarabunPSK" w:cs="TH SarabunPSK"/>
          <w:sz w:val="32"/>
          <w:szCs w:val="32"/>
          <w:cs/>
        </w:rPr>
        <w:t>-</w:t>
      </w:r>
      <w:r w:rsidRPr="003728D4">
        <w:rPr>
          <w:rFonts w:ascii="TH SarabunPSK" w:hAnsi="TH SarabunPSK" w:cs="TH SarabunPSK"/>
          <w:sz w:val="32"/>
          <w:szCs w:val="32"/>
        </w:rPr>
        <w:t>3</w:t>
      </w:r>
      <w:r w:rsidRPr="003728D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71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3728D4">
        <w:rPr>
          <w:rFonts w:ascii="TH SarabunPSK" w:hAnsi="TH SarabunPSK" w:cs="TH SarabunPSK"/>
          <w:sz w:val="32"/>
          <w:szCs w:val="32"/>
          <w:cs/>
        </w:rPr>
        <w:t xml:space="preserve">มีข้อมูล </w:t>
      </w:r>
      <w:r w:rsidRPr="003728D4">
        <w:rPr>
          <w:rFonts w:ascii="TH SarabunPSK" w:hAnsi="TH SarabunPSK" w:cs="TH SarabunPSK"/>
          <w:sz w:val="32"/>
          <w:szCs w:val="32"/>
        </w:rPr>
        <w:t xml:space="preserve">XML </w:t>
      </w:r>
      <w:r w:rsidRPr="003728D4">
        <w:rPr>
          <w:rFonts w:ascii="TH SarabunPSK" w:hAnsi="TH SarabunPSK" w:cs="TH SarabunPSK"/>
          <w:sz w:val="32"/>
          <w:szCs w:val="32"/>
          <w:cs/>
        </w:rPr>
        <w:t>ตามเอกสารข้อเสนอแนะมาตรฐานด้านเทคโนโลยีสารสนเทศ และการสื่อสารที่จำเป็นต่อธุรกรรม ทางอิเล็กทรอนิกส์ (ขมธอ. 3-25</w:t>
      </w:r>
      <w:ins w:id="474" w:author="Suchaya Sunny" w:date="2017-01-18T11:16:00Z">
        <w:r w:rsidR="001B2D2A">
          <w:rPr>
            <w:rFonts w:ascii="TH SarabunPSK" w:hAnsi="TH SarabunPSK" w:cs="TH SarabunPSK"/>
            <w:sz w:val="32"/>
            <w:szCs w:val="32"/>
          </w:rPr>
          <w:t>60</w:t>
        </w:r>
      </w:ins>
      <w:del w:id="475" w:author="Suchaya Sunny" w:date="2017-01-18T11:16:00Z">
        <w:r w:rsidRPr="003728D4" w:rsidDel="001B2D2A">
          <w:rPr>
            <w:rFonts w:ascii="TH SarabunPSK" w:hAnsi="TH SarabunPSK" w:cs="TH SarabunPSK"/>
            <w:sz w:val="32"/>
            <w:szCs w:val="32"/>
            <w:cs/>
          </w:rPr>
          <w:delText>5</w:delText>
        </w:r>
      </w:del>
      <w:del w:id="476" w:author="Suchaya Sunny" w:date="2017-01-18T10:29:00Z">
        <w:r w:rsidRPr="003728D4" w:rsidDel="00797098">
          <w:rPr>
            <w:rFonts w:ascii="TH SarabunPSK" w:hAnsi="TH SarabunPSK" w:cs="TH SarabunPSK"/>
            <w:sz w:val="32"/>
            <w:szCs w:val="32"/>
            <w:cs/>
          </w:rPr>
          <w:delText>8</w:delText>
        </w:r>
      </w:del>
      <w:r w:rsidRPr="003728D4">
        <w:rPr>
          <w:rFonts w:ascii="TH SarabunPSK" w:hAnsi="TH SarabunPSK" w:cs="TH SarabunPSK"/>
          <w:sz w:val="32"/>
          <w:szCs w:val="32"/>
          <w:cs/>
        </w:rPr>
        <w:t xml:space="preserve"> เวอร์ชั่น </w:t>
      </w:r>
      <w:ins w:id="477" w:author="Suchaya Sunny" w:date="2017-01-18T11:16:00Z">
        <w:r w:rsidR="001B2D2A">
          <w:rPr>
            <w:rFonts w:ascii="TH SarabunPSK" w:hAnsi="TH SarabunPSK" w:cs="TH SarabunPSK"/>
            <w:sz w:val="32"/>
            <w:szCs w:val="32"/>
          </w:rPr>
          <w:t>2</w:t>
        </w:r>
      </w:ins>
      <w:del w:id="478" w:author="Suchaya Sunny" w:date="2017-01-18T11:16:00Z">
        <w:r w:rsidRPr="003728D4" w:rsidDel="001B2D2A">
          <w:rPr>
            <w:rFonts w:ascii="TH SarabunPSK" w:hAnsi="TH SarabunPSK" w:cs="TH SarabunPSK"/>
            <w:sz w:val="32"/>
            <w:szCs w:val="32"/>
            <w:cs/>
          </w:rPr>
          <w:delText>1</w:delText>
        </w:r>
      </w:del>
      <w:r w:rsidRPr="003728D4">
        <w:rPr>
          <w:rFonts w:ascii="TH SarabunPSK" w:hAnsi="TH SarabunPSK" w:cs="TH SarabunPSK"/>
          <w:sz w:val="32"/>
          <w:szCs w:val="32"/>
          <w:cs/>
        </w:rPr>
        <w:t>.</w:t>
      </w:r>
      <w:ins w:id="479" w:author="Suchaya Sunny" w:date="2017-01-18T10:29:00Z">
        <w:r w:rsidR="001B2D2A">
          <w:rPr>
            <w:rFonts w:ascii="TH SarabunPSK" w:hAnsi="TH SarabunPSK" w:cs="TH SarabunPSK"/>
            <w:sz w:val="32"/>
            <w:szCs w:val="32"/>
          </w:rPr>
          <w:t>0</w:t>
        </w:r>
      </w:ins>
      <w:del w:id="480" w:author="Suchaya Sunny" w:date="2017-01-18T10:29:00Z">
        <w:r w:rsidRPr="003728D4" w:rsidDel="00797098">
          <w:rPr>
            <w:rFonts w:ascii="TH SarabunPSK" w:hAnsi="TH SarabunPSK" w:cs="TH SarabunPSK"/>
            <w:sz w:val="32"/>
            <w:szCs w:val="32"/>
            <w:cs/>
          </w:rPr>
          <w:delText>0</w:delText>
        </w:r>
      </w:del>
      <w:r w:rsidRPr="003728D4">
        <w:rPr>
          <w:rFonts w:ascii="TH SarabunPSK" w:hAnsi="TH SarabunPSK" w:cs="TH SarabunPSK"/>
          <w:sz w:val="32"/>
          <w:szCs w:val="32"/>
          <w:cs/>
        </w:rPr>
        <w:t>)</w:t>
      </w:r>
      <w:r w:rsidR="008F70AC" w:rsidRPr="003728D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95E69" w:rsidRPr="003728D4">
        <w:rPr>
          <w:rFonts w:ascii="TH SarabunPSK" w:hAnsi="TH SarabunPSK" w:cs="TH SarabunPSK"/>
          <w:sz w:val="32"/>
          <w:szCs w:val="32"/>
          <w:cs/>
        </w:rPr>
        <w:t xml:space="preserve">เพื่อให้แนบไปในอีเมล ส่งเข้าสู่ระบบ </w:t>
      </w:r>
      <w:r w:rsidR="00795E69" w:rsidRPr="003728D4">
        <w:rPr>
          <w:rFonts w:ascii="TH SarabunPSK" w:hAnsi="TH SarabunPSK" w:cs="TH SarabunPSK"/>
          <w:sz w:val="32"/>
          <w:szCs w:val="32"/>
        </w:rPr>
        <w:t>e</w:t>
      </w:r>
      <w:r w:rsidR="00795E69" w:rsidRPr="003728D4">
        <w:rPr>
          <w:rFonts w:ascii="TH SarabunPSK" w:hAnsi="TH SarabunPSK" w:cs="TH SarabunPSK"/>
          <w:sz w:val="32"/>
          <w:szCs w:val="32"/>
          <w:cs/>
        </w:rPr>
        <w:t>-</w:t>
      </w:r>
      <w:r w:rsidR="00795E69" w:rsidRPr="003728D4">
        <w:rPr>
          <w:rFonts w:ascii="TH SarabunPSK" w:hAnsi="TH SarabunPSK" w:cs="TH SarabunPSK"/>
          <w:sz w:val="32"/>
          <w:szCs w:val="32"/>
        </w:rPr>
        <w:t>mail exchange</w:t>
      </w:r>
      <w:r w:rsidR="00795E69" w:rsidRPr="003728D4">
        <w:rPr>
          <w:rFonts w:ascii="TH SarabunPSK" w:hAnsi="TH SarabunPSK" w:cs="TH SarabunPSK"/>
          <w:sz w:val="32"/>
          <w:szCs w:val="32"/>
          <w:cs/>
        </w:rPr>
        <w:t xml:space="preserve"> ทำการประทับเวลา </w:t>
      </w:r>
      <w:r w:rsidR="008F70AC" w:rsidRPr="003728D4">
        <w:rPr>
          <w:rFonts w:ascii="TH SarabunPSK" w:hAnsi="TH SarabunPSK" w:cs="TH SarabunPSK"/>
          <w:sz w:val="32"/>
          <w:szCs w:val="32"/>
          <w:cs/>
        </w:rPr>
        <w:t>โดยตัวโปรแกรม</w:t>
      </w:r>
      <w:ins w:id="481" w:author="Suchaya Ananwattanaporn" w:date="2017-03-08T10:52:00Z">
        <w:r w:rsidR="00F80856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F80856">
          <w:rPr>
            <w:rFonts w:ascii="TH SarabunPSK" w:hAnsi="TH SarabunPSK" w:cs="TH SarabunPSK"/>
            <w:sz w:val="32"/>
            <w:szCs w:val="32"/>
          </w:rPr>
          <w:t xml:space="preserve">PDF on PC </w:t>
        </w:r>
        <w:r w:rsidR="00F80856">
          <w:rPr>
            <w:rFonts w:ascii="TH SarabunPSK" w:hAnsi="TH SarabunPSK" w:cs="TH SarabunPSK" w:hint="cs"/>
            <w:sz w:val="32"/>
            <w:szCs w:val="32"/>
            <w:cs/>
          </w:rPr>
          <w:t>นี้</w:t>
        </w:r>
      </w:ins>
      <w:r w:rsidR="008F70AC" w:rsidRPr="003728D4">
        <w:rPr>
          <w:rFonts w:ascii="TH SarabunPSK" w:hAnsi="TH SarabunPSK" w:cs="TH SarabunPSK"/>
          <w:sz w:val="32"/>
          <w:szCs w:val="32"/>
          <w:cs/>
        </w:rPr>
        <w:t xml:space="preserve">จะทำงานบน </w:t>
      </w:r>
      <w:r w:rsidR="008F70AC" w:rsidRPr="003728D4">
        <w:rPr>
          <w:rFonts w:ascii="TH SarabunPSK" w:hAnsi="TH SarabunPSK" w:cs="TH SarabunPSK"/>
          <w:sz w:val="32"/>
          <w:szCs w:val="32"/>
        </w:rPr>
        <w:t>Stand</w:t>
      </w:r>
      <w:r w:rsidR="008F70AC" w:rsidRPr="003728D4">
        <w:rPr>
          <w:rFonts w:ascii="TH SarabunPSK" w:hAnsi="TH SarabunPSK" w:cs="TH SarabunPSK"/>
          <w:sz w:val="32"/>
          <w:szCs w:val="32"/>
          <w:cs/>
        </w:rPr>
        <w:t>-</w:t>
      </w:r>
      <w:r w:rsidR="008F70AC" w:rsidRPr="003728D4">
        <w:rPr>
          <w:rFonts w:ascii="TH SarabunPSK" w:hAnsi="TH SarabunPSK" w:cs="TH SarabunPSK"/>
          <w:sz w:val="32"/>
          <w:szCs w:val="32"/>
        </w:rPr>
        <w:t>alone PC</w:t>
      </w:r>
    </w:p>
    <w:p w:rsidR="00447BE2" w:rsidRPr="00E117FC" w:rsidRDefault="0014571B" w:rsidP="00447BE2">
      <w:pPr>
        <w:pStyle w:val="Heading2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482" w:name="_Toc476740269"/>
      <w:r w:rsidRPr="0014571B">
        <w:rPr>
          <w:rFonts w:ascii="TH SarabunPSK" w:hAnsi="TH SarabunPSK" w:cs="TH SarabunPSK"/>
          <w:b/>
          <w:bCs/>
          <w:sz w:val="32"/>
          <w:szCs w:val="32"/>
          <w:cs/>
        </w:rPr>
        <w:t>เตรียมความพร้อมทางด้านเทคโนโลยี</w:t>
      </w:r>
      <w:bookmarkEnd w:id="482"/>
    </w:p>
    <w:p w:rsidR="003D39C2" w:rsidRDefault="003D39C2" w:rsidP="00C30B22">
      <w:pPr>
        <w:ind w:firstLine="720"/>
        <w:rPr>
          <w:rFonts w:ascii="TH SarabunPSK" w:hAnsi="TH SarabunPSK" w:cs="TH SarabunPSK"/>
          <w:sz w:val="32"/>
          <w:szCs w:val="32"/>
        </w:rPr>
      </w:pPr>
      <w:del w:id="483" w:author="Suchaya Ananwattanaporn" w:date="2017-03-08T10:53:00Z">
        <w:r w:rsidDel="001130A3">
          <w:rPr>
            <w:rFonts w:ascii="TH SarabunPSK" w:hAnsi="TH SarabunPSK" w:cs="TH SarabunPSK" w:hint="cs"/>
            <w:sz w:val="32"/>
            <w:szCs w:val="32"/>
            <w:cs/>
          </w:rPr>
          <w:delText>ขอให้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ตรวจสอบความพร้อมของเครื่องคอมพิวเตอร์ก่อนติดตั้งโปรแกรมดังนี้</w:t>
      </w:r>
    </w:p>
    <w:p w:rsidR="003D39C2" w:rsidRPr="003D39C2" w:rsidRDefault="003D39C2" w:rsidP="003D39C2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3D39C2"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 w:rsidRPr="003D39C2">
        <w:rPr>
          <w:rFonts w:ascii="TH SarabunPSK" w:hAnsi="TH SarabunPSK" w:cs="TH SarabunPSK"/>
          <w:sz w:val="32"/>
          <w:szCs w:val="32"/>
          <w:cs/>
        </w:rPr>
        <w:tab/>
        <w:t>คอมพิวเตอร์</w:t>
      </w:r>
    </w:p>
    <w:p w:rsidR="003D39C2" w:rsidRPr="003D39C2" w:rsidRDefault="003D39C2">
      <w:pPr>
        <w:ind w:left="1440" w:firstLine="720"/>
        <w:rPr>
          <w:rFonts w:ascii="TH SarabunPSK" w:hAnsi="TH SarabunPSK" w:cs="TH SarabunPSK"/>
          <w:sz w:val="32"/>
          <w:szCs w:val="32"/>
        </w:rPr>
        <w:pPrChange w:id="484" w:author="Suchaya Ananwattanaporn" w:date="2017-03-08T10:53:00Z">
          <w:pPr>
            <w:ind w:left="720" w:firstLine="720"/>
          </w:pPr>
        </w:pPrChange>
      </w:pPr>
      <w:r w:rsidRPr="003D39C2">
        <w:rPr>
          <w:rFonts w:ascii="TH SarabunPSK" w:hAnsi="TH SarabunPSK" w:cs="TH SarabunPSK"/>
          <w:sz w:val="32"/>
          <w:szCs w:val="32"/>
        </w:rPr>
        <w:t>CPU</w:t>
      </w:r>
      <w:r w:rsidRPr="003D39C2">
        <w:rPr>
          <w:rFonts w:ascii="TH SarabunPSK" w:hAnsi="TH SarabunPSK" w:cs="TH SarabunPSK"/>
          <w:sz w:val="32"/>
          <w:szCs w:val="32"/>
          <w:cs/>
        </w:rPr>
        <w:t>:  1</w:t>
      </w:r>
      <w:r w:rsidRPr="003D39C2">
        <w:rPr>
          <w:rFonts w:ascii="TH SarabunPSK" w:hAnsi="TH SarabunPSK" w:cs="TH SarabunPSK"/>
          <w:sz w:val="32"/>
          <w:szCs w:val="32"/>
        </w:rPr>
        <w:t xml:space="preserve"> GHz </w:t>
      </w:r>
      <w:r w:rsidRPr="003D39C2">
        <w:rPr>
          <w:rFonts w:ascii="TH SarabunPSK" w:hAnsi="TH SarabunPSK" w:cs="TH SarabunPSK"/>
          <w:sz w:val="32"/>
          <w:szCs w:val="32"/>
          <w:cs/>
        </w:rPr>
        <w:t>ขึ้นไป</w:t>
      </w:r>
    </w:p>
    <w:p w:rsidR="003D39C2" w:rsidRPr="003D39C2" w:rsidRDefault="003D39C2">
      <w:pPr>
        <w:ind w:left="1440" w:firstLine="720"/>
        <w:rPr>
          <w:rFonts w:ascii="TH SarabunPSK" w:hAnsi="TH SarabunPSK" w:cs="TH SarabunPSK"/>
          <w:sz w:val="32"/>
          <w:szCs w:val="32"/>
        </w:rPr>
        <w:pPrChange w:id="485" w:author="Suchaya Ananwattanaporn" w:date="2017-03-08T10:53:00Z">
          <w:pPr>
            <w:ind w:left="720" w:firstLine="720"/>
          </w:pPr>
        </w:pPrChange>
      </w:pPr>
      <w:r w:rsidRPr="003D39C2">
        <w:rPr>
          <w:rFonts w:ascii="TH SarabunPSK" w:hAnsi="TH SarabunPSK" w:cs="TH SarabunPSK"/>
          <w:sz w:val="32"/>
          <w:szCs w:val="32"/>
          <w:cs/>
        </w:rPr>
        <w:t xml:space="preserve">ระบบปฏิบัติการ: </w:t>
      </w:r>
      <w:r w:rsidRPr="003D39C2">
        <w:rPr>
          <w:rFonts w:ascii="TH SarabunPSK" w:hAnsi="TH SarabunPSK" w:cs="TH SarabunPSK"/>
          <w:sz w:val="32"/>
          <w:szCs w:val="32"/>
        </w:rPr>
        <w:t xml:space="preserve">Windows </w:t>
      </w:r>
      <w:r w:rsidRPr="003D39C2">
        <w:rPr>
          <w:rFonts w:ascii="TH SarabunPSK" w:hAnsi="TH SarabunPSK" w:cs="TH SarabunPSK"/>
          <w:sz w:val="32"/>
          <w:szCs w:val="32"/>
          <w:cs/>
        </w:rPr>
        <w:t>7</w:t>
      </w:r>
      <w:del w:id="486" w:author="Suchaya Ananwattanaporn" w:date="2017-03-06T17:17:00Z">
        <w:r w:rsidRPr="003D39C2" w:rsidDel="006715DE">
          <w:rPr>
            <w:rFonts w:ascii="TH SarabunPSK" w:hAnsi="TH SarabunPSK" w:cs="TH SarabunPSK"/>
            <w:sz w:val="32"/>
            <w:szCs w:val="32"/>
            <w:cs/>
          </w:rPr>
          <w:delText>,8</w:delText>
        </w:r>
      </w:del>
      <w:r w:rsidRPr="003D39C2">
        <w:rPr>
          <w:rFonts w:ascii="TH SarabunPSK" w:hAnsi="TH SarabunPSK" w:cs="TH SarabunPSK"/>
          <w:sz w:val="32"/>
          <w:szCs w:val="32"/>
          <w:cs/>
        </w:rPr>
        <w:t xml:space="preserve"> ขึ้นไป</w:t>
      </w:r>
    </w:p>
    <w:p w:rsidR="003D39C2" w:rsidRPr="003D39C2" w:rsidRDefault="003D39C2">
      <w:pPr>
        <w:ind w:left="1440" w:firstLine="720"/>
        <w:rPr>
          <w:rFonts w:ascii="TH SarabunPSK" w:hAnsi="TH SarabunPSK" w:cs="TH SarabunPSK"/>
          <w:sz w:val="32"/>
          <w:szCs w:val="32"/>
        </w:rPr>
        <w:pPrChange w:id="487" w:author="Suchaya Ananwattanaporn" w:date="2017-03-08T10:53:00Z">
          <w:pPr>
            <w:ind w:left="720" w:firstLine="720"/>
          </w:pPr>
        </w:pPrChange>
      </w:pPr>
      <w:r w:rsidRPr="003D39C2">
        <w:rPr>
          <w:rFonts w:ascii="TH SarabunPSK" w:hAnsi="TH SarabunPSK" w:cs="TH SarabunPSK"/>
          <w:sz w:val="32"/>
          <w:szCs w:val="32"/>
        </w:rPr>
        <w:t xml:space="preserve">Memory </w:t>
      </w:r>
      <w:r w:rsidRPr="003D39C2">
        <w:rPr>
          <w:rFonts w:ascii="TH SarabunPSK" w:hAnsi="TH SarabunPSK" w:cs="TH SarabunPSK"/>
          <w:sz w:val="32"/>
          <w:szCs w:val="32"/>
          <w:cs/>
        </w:rPr>
        <w:t>(</w:t>
      </w:r>
      <w:r w:rsidRPr="003D39C2">
        <w:rPr>
          <w:rFonts w:ascii="TH SarabunPSK" w:hAnsi="TH SarabunPSK" w:cs="TH SarabunPSK"/>
          <w:sz w:val="32"/>
          <w:szCs w:val="32"/>
        </w:rPr>
        <w:t>RAM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): </w:t>
      </w:r>
      <w:del w:id="488" w:author="Suchaya Ananwattanaporn" w:date="2017-03-08T19:31:00Z"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>(</w:delText>
        </w:r>
        <w:r w:rsidRPr="003D39C2" w:rsidDel="00FC5A14">
          <w:rPr>
            <w:rFonts w:ascii="TH SarabunPSK" w:hAnsi="TH SarabunPSK" w:cs="TH SarabunPSK"/>
            <w:sz w:val="32"/>
            <w:szCs w:val="32"/>
          </w:rPr>
          <w:delText xml:space="preserve">Windows </w:delText>
        </w:r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>32</w:delText>
        </w:r>
        <w:r w:rsidRPr="003D39C2" w:rsidDel="00FC5A14">
          <w:rPr>
            <w:rFonts w:ascii="TH SarabunPSK" w:hAnsi="TH SarabunPSK" w:cs="TH SarabunPSK"/>
            <w:sz w:val="32"/>
            <w:szCs w:val="32"/>
          </w:rPr>
          <w:delText xml:space="preserve"> Bit</w:delText>
        </w:r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>) 1</w:delText>
        </w:r>
        <w:r w:rsidRPr="003D39C2" w:rsidDel="00FC5A14">
          <w:rPr>
            <w:rFonts w:ascii="TH SarabunPSK" w:hAnsi="TH SarabunPSK" w:cs="TH SarabunPSK"/>
            <w:sz w:val="32"/>
            <w:szCs w:val="32"/>
          </w:rPr>
          <w:delText xml:space="preserve"> GB </w:delText>
        </w:r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>ขึ้นไป หรือ (</w:delText>
        </w:r>
      </w:del>
      <w:r w:rsidRPr="003D39C2">
        <w:rPr>
          <w:rFonts w:ascii="TH SarabunPSK" w:hAnsi="TH SarabunPSK" w:cs="TH SarabunPSK"/>
          <w:sz w:val="32"/>
          <w:szCs w:val="32"/>
        </w:rPr>
        <w:t xml:space="preserve">Windows </w:t>
      </w:r>
      <w:r w:rsidRPr="003D39C2">
        <w:rPr>
          <w:rFonts w:ascii="TH SarabunPSK" w:hAnsi="TH SarabunPSK" w:cs="TH SarabunPSK"/>
          <w:sz w:val="32"/>
          <w:szCs w:val="32"/>
          <w:cs/>
        </w:rPr>
        <w:t>64</w:t>
      </w:r>
      <w:r w:rsidRPr="003D39C2">
        <w:rPr>
          <w:rFonts w:ascii="TH SarabunPSK" w:hAnsi="TH SarabunPSK" w:cs="TH SarabunPSK"/>
          <w:sz w:val="32"/>
          <w:szCs w:val="32"/>
        </w:rPr>
        <w:t xml:space="preserve"> Bit</w:t>
      </w:r>
      <w:del w:id="489" w:author="Suchaya Ananwattanaporn" w:date="2017-03-08T19:31:00Z"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>)</w:delText>
        </w:r>
      </w:del>
      <w:r w:rsidRPr="003D39C2">
        <w:rPr>
          <w:rFonts w:ascii="TH SarabunPSK" w:hAnsi="TH SarabunPSK" w:cs="TH SarabunPSK"/>
          <w:sz w:val="32"/>
          <w:szCs w:val="32"/>
          <w:cs/>
        </w:rPr>
        <w:t xml:space="preserve"> 2</w:t>
      </w:r>
      <w:r w:rsidRPr="003D39C2">
        <w:rPr>
          <w:rFonts w:ascii="TH SarabunPSK" w:hAnsi="TH SarabunPSK" w:cs="TH SarabunPSK"/>
          <w:sz w:val="32"/>
          <w:szCs w:val="32"/>
        </w:rPr>
        <w:t xml:space="preserve"> GB </w:t>
      </w:r>
      <w:r w:rsidRPr="003D39C2">
        <w:rPr>
          <w:rFonts w:ascii="TH SarabunPSK" w:hAnsi="TH SarabunPSK" w:cs="TH SarabunPSK"/>
          <w:sz w:val="32"/>
          <w:szCs w:val="32"/>
          <w:cs/>
        </w:rPr>
        <w:t>ขึ้นไป</w:t>
      </w:r>
    </w:p>
    <w:p w:rsidR="003D39C2" w:rsidRPr="003D39C2" w:rsidRDefault="003D39C2">
      <w:pPr>
        <w:ind w:left="2160"/>
        <w:rPr>
          <w:rFonts w:ascii="TH SarabunPSK" w:hAnsi="TH SarabunPSK" w:cs="TH SarabunPSK"/>
          <w:sz w:val="32"/>
          <w:szCs w:val="32"/>
        </w:rPr>
        <w:pPrChange w:id="490" w:author="Suchaya Ananwattanaporn" w:date="2017-03-08T10:53:00Z">
          <w:pPr>
            <w:ind w:left="720" w:firstLine="720"/>
          </w:pPr>
        </w:pPrChange>
      </w:pPr>
      <w:r w:rsidRPr="003D39C2">
        <w:rPr>
          <w:rFonts w:ascii="TH SarabunPSK" w:hAnsi="TH SarabunPSK" w:cs="TH SarabunPSK"/>
          <w:sz w:val="32"/>
          <w:szCs w:val="32"/>
          <w:cs/>
        </w:rPr>
        <w:t xml:space="preserve">พื้นที่ว่างบน </w:t>
      </w:r>
      <w:r w:rsidRPr="003D39C2">
        <w:rPr>
          <w:rFonts w:ascii="TH SarabunPSK" w:hAnsi="TH SarabunPSK" w:cs="TH SarabunPSK"/>
          <w:sz w:val="32"/>
          <w:szCs w:val="32"/>
        </w:rPr>
        <w:t>HDD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: </w:t>
      </w:r>
      <w:del w:id="491" w:author="Suchaya Ananwattanaporn" w:date="2017-03-08T19:31:00Z">
        <w:r w:rsidRPr="003D39C2" w:rsidDel="00FC5A14">
          <w:rPr>
            <w:rFonts w:ascii="TH SarabunPSK" w:hAnsi="TH SarabunPSK" w:cs="TH SarabunPSK"/>
            <w:sz w:val="32"/>
            <w:szCs w:val="32"/>
          </w:rPr>
          <w:delText xml:space="preserve">Windows </w:delText>
        </w:r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>32</w:delText>
        </w:r>
        <w:r w:rsidR="005941F8" w:rsidDel="00FC5A14">
          <w:rPr>
            <w:rFonts w:ascii="TH SarabunPSK" w:hAnsi="TH SarabunPSK" w:cs="TH SarabunPSK"/>
            <w:sz w:val="32"/>
            <w:szCs w:val="32"/>
          </w:rPr>
          <w:delText xml:space="preserve"> Bit</w:delText>
        </w:r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 xml:space="preserve"> 16</w:delText>
        </w:r>
        <w:r w:rsidRPr="003D39C2" w:rsidDel="00FC5A14">
          <w:rPr>
            <w:rFonts w:ascii="TH SarabunPSK" w:hAnsi="TH SarabunPSK" w:cs="TH SarabunPSK"/>
            <w:sz w:val="32"/>
            <w:szCs w:val="32"/>
          </w:rPr>
          <w:delText xml:space="preserve"> GB </w:delText>
        </w:r>
        <w:r w:rsidRPr="003D39C2" w:rsidDel="00FC5A14">
          <w:rPr>
            <w:rFonts w:ascii="TH SarabunPSK" w:hAnsi="TH SarabunPSK" w:cs="TH SarabunPSK"/>
            <w:sz w:val="32"/>
            <w:szCs w:val="32"/>
            <w:cs/>
          </w:rPr>
          <w:delText xml:space="preserve">หรือ </w:delText>
        </w:r>
      </w:del>
      <w:r w:rsidRPr="003D39C2">
        <w:rPr>
          <w:rFonts w:ascii="TH SarabunPSK" w:hAnsi="TH SarabunPSK" w:cs="TH SarabunPSK"/>
          <w:sz w:val="32"/>
          <w:szCs w:val="32"/>
        </w:rPr>
        <w:t xml:space="preserve">Windows </w:t>
      </w:r>
      <w:r w:rsidRPr="003D39C2">
        <w:rPr>
          <w:rFonts w:ascii="TH SarabunPSK" w:hAnsi="TH SarabunPSK" w:cs="TH SarabunPSK"/>
          <w:sz w:val="32"/>
          <w:szCs w:val="32"/>
          <w:cs/>
        </w:rPr>
        <w:t>64</w:t>
      </w:r>
      <w:r w:rsidR="005941F8">
        <w:rPr>
          <w:rFonts w:ascii="TH SarabunPSK" w:hAnsi="TH SarabunPSK" w:cs="TH SarabunPSK"/>
          <w:sz w:val="32"/>
          <w:szCs w:val="32"/>
        </w:rPr>
        <w:t xml:space="preserve"> Bit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 20</w:t>
      </w:r>
      <w:r w:rsidRPr="003D39C2">
        <w:rPr>
          <w:rFonts w:ascii="TH SarabunPSK" w:hAnsi="TH SarabunPSK" w:cs="TH SarabunPSK"/>
          <w:sz w:val="32"/>
          <w:szCs w:val="32"/>
        </w:rPr>
        <w:t xml:space="preserve"> GB</w:t>
      </w:r>
    </w:p>
    <w:p w:rsidR="003D39C2" w:rsidRPr="003D39C2" w:rsidRDefault="003D39C2" w:rsidP="003D39C2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3D39C2">
        <w:rPr>
          <w:rFonts w:ascii="TH SarabunPSK" w:hAnsi="TH SarabunPSK" w:cs="TH SarabunPSK"/>
          <w:sz w:val="32"/>
          <w:szCs w:val="32"/>
          <w:cs/>
        </w:rPr>
        <w:t xml:space="preserve">หมายเหตุ: หากลงโปรแกรมไม่สำเร็จ </w:t>
      </w:r>
      <w:r>
        <w:rPr>
          <w:rFonts w:ascii="TH SarabunPSK" w:hAnsi="TH SarabunPSK" w:cs="TH SarabunPSK" w:hint="cs"/>
          <w:sz w:val="32"/>
          <w:szCs w:val="32"/>
          <w:cs/>
        </w:rPr>
        <w:t>ขอให้</w:t>
      </w:r>
      <w:r w:rsidRPr="003D39C2">
        <w:rPr>
          <w:rFonts w:ascii="TH SarabunPSK" w:hAnsi="TH SarabunPSK" w:cs="TH SarabunPSK"/>
          <w:sz w:val="32"/>
          <w:szCs w:val="32"/>
          <w:cs/>
        </w:rPr>
        <w:t>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39C2">
        <w:rPr>
          <w:rFonts w:ascii="TH SarabunPSK" w:hAnsi="TH SarabunPSK" w:cs="TH SarabunPSK"/>
          <w:sz w:val="32"/>
          <w:szCs w:val="32"/>
        </w:rPr>
        <w:t>Anti</w:t>
      </w:r>
      <w:r w:rsidRPr="003D39C2">
        <w:rPr>
          <w:rFonts w:ascii="TH SarabunPSK" w:hAnsi="TH SarabunPSK" w:cs="TH SarabunPSK"/>
          <w:sz w:val="32"/>
          <w:szCs w:val="32"/>
          <w:cs/>
        </w:rPr>
        <w:t>-</w:t>
      </w:r>
      <w:r w:rsidRPr="003D39C2">
        <w:rPr>
          <w:rFonts w:ascii="TH SarabunPSK" w:hAnsi="TH SarabunPSK" w:cs="TH SarabunPSK"/>
          <w:sz w:val="32"/>
          <w:szCs w:val="32"/>
        </w:rPr>
        <w:t xml:space="preserve">virus </w:t>
      </w:r>
      <w:r w:rsidRPr="003D39C2">
        <w:rPr>
          <w:rFonts w:ascii="TH SarabunPSK" w:hAnsi="TH SarabunPSK" w:cs="TH SarabunPSK"/>
          <w:sz w:val="32"/>
          <w:szCs w:val="32"/>
          <w:cs/>
        </w:rPr>
        <w:t>ในเครื่อง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ins w:id="492" w:author="Suchaya Ananwattanaporn" w:date="2017-03-06T17:18:00Z">
        <w:r w:rsidR="007523C6">
          <w:rPr>
            <w:rFonts w:ascii="TH SarabunPSK" w:hAnsi="TH SarabunPSK" w:cs="TH SarabunPSK" w:hint="cs"/>
            <w:sz w:val="32"/>
            <w:szCs w:val="32"/>
            <w:cs/>
          </w:rPr>
          <w:t>ซึ่ง</w:t>
        </w:r>
      </w:ins>
      <w:del w:id="493" w:author="Suchaya Ananwattanaporn" w:date="2017-03-06T17:18:00Z">
        <w:r w:rsidDel="007523C6">
          <w:rPr>
            <w:rFonts w:ascii="TH SarabunPSK" w:hAnsi="TH SarabunPSK" w:cs="TH SarabunPSK" w:hint="cs"/>
            <w:sz w:val="32"/>
            <w:szCs w:val="32"/>
            <w:cs/>
          </w:rPr>
          <w:delText>โดย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ควรเปิดให้ทำการติดตั้ง</w:t>
      </w:r>
      <w:ins w:id="494" w:author="Suchaya Ananwattanaporn" w:date="2017-03-06T17:18:00Z">
        <w:r w:rsidR="007523C6">
          <w:rPr>
            <w:rFonts w:ascii="TH SarabunPSK" w:hAnsi="TH SarabunPSK" w:cs="TH SarabunPSK" w:hint="cs"/>
            <w:sz w:val="32"/>
            <w:szCs w:val="32"/>
            <w:cs/>
          </w:rPr>
          <w:t>โปรแกรม</w:t>
        </w:r>
      </w:ins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3D39C2" w:rsidRPr="003D39C2" w:rsidRDefault="003D39C2" w:rsidP="003D39C2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Pr="003D39C2">
        <w:rPr>
          <w:rFonts w:ascii="TH SarabunPSK" w:hAnsi="TH SarabunPSK" w:cs="TH SarabunPSK"/>
          <w:sz w:val="32"/>
          <w:szCs w:val="32"/>
          <w:cs/>
        </w:rPr>
        <w:t>2.</w:t>
      </w:r>
      <w:r w:rsidRPr="003D39C2">
        <w:rPr>
          <w:rFonts w:ascii="TH SarabunPSK" w:hAnsi="TH SarabunPSK" w:cs="TH SarabunPSK"/>
          <w:sz w:val="32"/>
          <w:szCs w:val="32"/>
          <w:cs/>
        </w:rPr>
        <w:tab/>
        <w:t xml:space="preserve">การลง </w:t>
      </w:r>
      <w:r w:rsidRPr="003D39C2">
        <w:rPr>
          <w:rFonts w:ascii="TH SarabunPSK" w:hAnsi="TH SarabunPSK" w:cs="TH SarabunPSK"/>
          <w:sz w:val="32"/>
          <w:szCs w:val="32"/>
        </w:rPr>
        <w:t xml:space="preserve">Font 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ตัวอักษรของเอกสาร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กรณีที่เครื่อง ยังไม่มี </w:t>
      </w:r>
      <w:r>
        <w:rPr>
          <w:rFonts w:ascii="TH SarabunPSK" w:hAnsi="TH SarabunPSK" w:cs="TH SarabunPSK"/>
          <w:sz w:val="32"/>
          <w:szCs w:val="32"/>
        </w:rPr>
        <w:t>font TH SarabunPSK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3D39C2" w:rsidRDefault="003D39C2" w:rsidP="003D39C2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D39C2">
        <w:rPr>
          <w:rFonts w:ascii="TH SarabunPSK" w:hAnsi="TH SarabunPSK" w:cs="TH SarabunPSK"/>
          <w:sz w:val="32"/>
          <w:szCs w:val="32"/>
        </w:rPr>
        <w:t>a</w:t>
      </w:r>
      <w:r w:rsidRPr="003D39C2">
        <w:rPr>
          <w:rFonts w:ascii="TH SarabunPSK" w:hAnsi="TH SarabunPSK" w:cs="TH SarabunPSK"/>
          <w:sz w:val="32"/>
          <w:szCs w:val="32"/>
          <w:cs/>
        </w:rPr>
        <w:t>.</w:t>
      </w:r>
      <w:r w:rsidRPr="003D39C2">
        <w:rPr>
          <w:rFonts w:ascii="TH SarabunPSK" w:hAnsi="TH SarabunPSK" w:cs="TH SarabunPSK"/>
          <w:sz w:val="32"/>
          <w:szCs w:val="32"/>
        </w:rPr>
        <w:tab/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ทำการ </w:t>
      </w:r>
      <w:r w:rsidRPr="003D39C2">
        <w:rPr>
          <w:rFonts w:ascii="TH SarabunPSK" w:hAnsi="TH SarabunPSK" w:cs="TH SarabunPSK"/>
          <w:sz w:val="32"/>
          <w:szCs w:val="32"/>
        </w:rPr>
        <w:t xml:space="preserve">Extract 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Pr="003D39C2">
        <w:rPr>
          <w:rFonts w:ascii="TH SarabunPSK" w:hAnsi="TH SarabunPSK" w:cs="TH SarabunPSK"/>
          <w:sz w:val="32"/>
          <w:szCs w:val="32"/>
        </w:rPr>
        <w:t>TH</w:t>
      </w:r>
      <w:r w:rsidRPr="003D39C2">
        <w:rPr>
          <w:rFonts w:ascii="TH SarabunPSK" w:hAnsi="TH SarabunPSK" w:cs="TH SarabunPSK"/>
          <w:sz w:val="32"/>
          <w:szCs w:val="32"/>
          <w:cs/>
        </w:rPr>
        <w:t>-</w:t>
      </w:r>
      <w:r w:rsidRPr="003D39C2">
        <w:rPr>
          <w:rFonts w:ascii="TH SarabunPSK" w:hAnsi="TH SarabunPSK" w:cs="TH SarabunPSK"/>
          <w:sz w:val="32"/>
          <w:szCs w:val="32"/>
        </w:rPr>
        <w:t>Sarabun</w:t>
      </w:r>
      <w:r w:rsidRPr="003D39C2">
        <w:rPr>
          <w:rFonts w:ascii="TH SarabunPSK" w:hAnsi="TH SarabunPSK" w:cs="TH SarabunPSK"/>
          <w:sz w:val="32"/>
          <w:szCs w:val="32"/>
          <w:cs/>
        </w:rPr>
        <w:t>-</w:t>
      </w:r>
      <w:r w:rsidRPr="003D39C2">
        <w:rPr>
          <w:rFonts w:ascii="TH SarabunPSK" w:hAnsi="TH SarabunPSK" w:cs="TH SarabunPSK"/>
          <w:sz w:val="32"/>
          <w:szCs w:val="32"/>
        </w:rPr>
        <w:t>PSK</w:t>
      </w:r>
      <w:r w:rsidRPr="003D39C2">
        <w:rPr>
          <w:rFonts w:ascii="TH SarabunPSK" w:hAnsi="TH SarabunPSK" w:cs="TH SarabunPSK"/>
          <w:sz w:val="32"/>
          <w:szCs w:val="32"/>
          <w:cs/>
        </w:rPr>
        <w:t>.</w:t>
      </w:r>
      <w:r w:rsidRPr="003D39C2">
        <w:rPr>
          <w:rFonts w:ascii="TH SarabunPSK" w:hAnsi="TH SarabunPSK" w:cs="TH SarabunPSK"/>
          <w:sz w:val="32"/>
          <w:szCs w:val="32"/>
        </w:rPr>
        <w:t>zip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จะพบไฟล์ดังนี้</w:t>
      </w:r>
    </w:p>
    <w:p w:rsidR="003D39C2" w:rsidRDefault="003D39C2" w:rsidP="003D39C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5854A0" wp14:editId="64B37868">
            <wp:extent cx="5168521" cy="12254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5353" cy="12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C2" w:rsidRDefault="003D39C2" w:rsidP="003D39C2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3D39C2">
        <w:rPr>
          <w:rFonts w:ascii="TH SarabunPSK" w:hAnsi="TH SarabunPSK" w:cs="TH SarabunPSK"/>
          <w:sz w:val="32"/>
          <w:szCs w:val="32"/>
        </w:rPr>
        <w:t>b</w:t>
      </w:r>
      <w:r w:rsidRPr="003D39C2">
        <w:rPr>
          <w:rFonts w:ascii="TH SarabunPSK" w:hAnsi="TH SarabunPSK" w:cs="TH SarabunPSK"/>
          <w:sz w:val="32"/>
          <w:szCs w:val="32"/>
          <w:cs/>
        </w:rPr>
        <w:t>.</w:t>
      </w:r>
      <w:r w:rsidRPr="003D39C2">
        <w:rPr>
          <w:rFonts w:ascii="TH SarabunPSK" w:hAnsi="TH SarabunPSK" w:cs="TH SarabunPSK"/>
          <w:sz w:val="32"/>
          <w:szCs w:val="32"/>
        </w:rPr>
        <w:tab/>
      </w:r>
      <w:r w:rsidRPr="003D39C2">
        <w:rPr>
          <w:rFonts w:ascii="TH SarabunPSK" w:hAnsi="TH SarabunPSK" w:cs="TH SarabunPSK"/>
          <w:sz w:val="32"/>
          <w:szCs w:val="32"/>
          <w:cs/>
        </w:rPr>
        <w:t>ดับเบิลคลิกที่แต่ละ .</w:t>
      </w:r>
      <w:r w:rsidRPr="003D39C2">
        <w:rPr>
          <w:rFonts w:ascii="TH SarabunPSK" w:hAnsi="TH SarabunPSK" w:cs="TH SarabunPSK"/>
          <w:sz w:val="32"/>
          <w:szCs w:val="32"/>
        </w:rPr>
        <w:t xml:space="preserve">ttf </w:t>
      </w:r>
      <w:r w:rsidRPr="003D39C2">
        <w:rPr>
          <w:rFonts w:ascii="TH SarabunPSK" w:hAnsi="TH SarabunPSK" w:cs="TH SarabunPSK"/>
          <w:sz w:val="32"/>
          <w:szCs w:val="32"/>
          <w:cs/>
        </w:rPr>
        <w:t xml:space="preserve">ไฟล์ จากนั้น เลือก </w:t>
      </w:r>
      <w:r w:rsidRPr="003D39C2">
        <w:rPr>
          <w:rFonts w:ascii="TH SarabunPSK" w:hAnsi="TH SarabunPSK" w:cs="TH SarabunPSK"/>
          <w:sz w:val="32"/>
          <w:szCs w:val="32"/>
        </w:rPr>
        <w:t xml:space="preserve">Install </w:t>
      </w:r>
      <w:r w:rsidRPr="003D39C2">
        <w:rPr>
          <w:rFonts w:ascii="TH SarabunPSK" w:hAnsi="TH SarabunPSK" w:cs="TH SarabunPSK"/>
          <w:sz w:val="32"/>
          <w:szCs w:val="32"/>
          <w:cs/>
        </w:rPr>
        <w:t>จนครบ 4 ไฟล์</w:t>
      </w:r>
    </w:p>
    <w:p w:rsidR="00E117FC" w:rsidRDefault="00447BE2" w:rsidP="00E117FC">
      <w:pPr>
        <w:ind w:firstLine="720"/>
        <w:jc w:val="center"/>
        <w:rPr>
          <w:ins w:id="495" w:author="Suchaya Ananwattanaporn" w:date="2017-03-08T19:31:00Z"/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F1867" wp14:editId="47F81377">
            <wp:extent cx="4630145" cy="2217801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524" cy="22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F2" w:rsidRDefault="00C57DF2" w:rsidP="00E117FC">
      <w:pPr>
        <w:ind w:firstLine="720"/>
        <w:jc w:val="center"/>
        <w:rPr>
          <w:ins w:id="496" w:author="Suchaya Ananwattanaporn" w:date="2017-03-08T19:31:00Z"/>
          <w:rFonts w:ascii="TH SarabunPSK" w:hAnsi="TH SarabunPSK" w:cs="TH SarabunPSK"/>
          <w:sz w:val="32"/>
          <w:szCs w:val="32"/>
        </w:rPr>
      </w:pPr>
    </w:p>
    <w:p w:rsidR="00C57DF2" w:rsidRDefault="00C57DF2" w:rsidP="00E117FC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E117FC" w:rsidRPr="00E117FC" w:rsidRDefault="00447BE2" w:rsidP="00E117FC">
      <w:pPr>
        <w:pStyle w:val="Heading2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497" w:name="_Toc476740270"/>
      <w:r w:rsidRPr="00447BE2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ขั้นตอนการติดตั้ง</w:t>
      </w:r>
      <w:bookmarkEnd w:id="497"/>
    </w:p>
    <w:p w:rsidR="00447BE2" w:rsidRPr="00447BE2" w:rsidRDefault="00447BE2" w:rsidP="00E117FC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447BE2">
        <w:rPr>
          <w:rFonts w:ascii="TH SarabunPSK" w:hAnsi="TH SarabunPSK" w:cs="TH SarabunPSK"/>
          <w:sz w:val="32"/>
          <w:szCs w:val="32"/>
          <w:cs/>
        </w:rPr>
        <w:t>1.</w:t>
      </w:r>
      <w:r w:rsidR="00E117FC">
        <w:rPr>
          <w:rFonts w:ascii="TH SarabunPSK" w:hAnsi="TH SarabunPSK" w:cs="TH SarabunPSK"/>
          <w:sz w:val="32"/>
          <w:szCs w:val="32"/>
        </w:rPr>
        <w:t>2</w:t>
      </w:r>
      <w:r w:rsidR="00E117FC">
        <w:rPr>
          <w:rFonts w:ascii="TH SarabunPSK" w:hAnsi="TH SarabunPSK" w:cs="TH SarabunPSK"/>
          <w:sz w:val="32"/>
          <w:szCs w:val="32"/>
          <w:cs/>
        </w:rPr>
        <w:t>.</w:t>
      </w:r>
      <w:r w:rsidR="00E117FC">
        <w:rPr>
          <w:rFonts w:ascii="TH SarabunPSK" w:hAnsi="TH SarabunPSK" w:cs="TH SarabunPSK"/>
          <w:sz w:val="32"/>
          <w:szCs w:val="32"/>
        </w:rPr>
        <w:t>1</w:t>
      </w:r>
      <w:r w:rsidRPr="00447BE2">
        <w:rPr>
          <w:rFonts w:ascii="TH SarabunPSK" w:hAnsi="TH SarabunPSK" w:cs="TH SarabunPSK"/>
          <w:sz w:val="32"/>
          <w:szCs w:val="32"/>
          <w:cs/>
        </w:rPr>
        <w:tab/>
      </w:r>
      <w:r w:rsidRPr="00447BE2">
        <w:rPr>
          <w:rFonts w:ascii="TH SarabunPSK" w:hAnsi="TH SarabunPSK" w:cs="TH SarabunPSK"/>
          <w:sz w:val="32"/>
          <w:szCs w:val="32"/>
        </w:rPr>
        <w:t xml:space="preserve">Extract </w:t>
      </w:r>
      <w:r w:rsidRPr="00447BE2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Pr="00447BE2">
        <w:rPr>
          <w:rFonts w:ascii="TH SarabunPSK" w:hAnsi="TH SarabunPSK" w:cs="TH SarabunPSK"/>
          <w:sz w:val="32"/>
          <w:szCs w:val="32"/>
        </w:rPr>
        <w:t>eTaxInvoicePdfGenerator_v</w:t>
      </w:r>
      <w:ins w:id="498" w:author="Suchaya Ananwattanaporn" w:date="2017-03-06T17:19:00Z">
        <w:r w:rsidR="00476860">
          <w:rPr>
            <w:rFonts w:ascii="TH SarabunPSK" w:hAnsi="TH SarabunPSK" w:cs="TH SarabunPSK"/>
            <w:sz w:val="32"/>
            <w:szCs w:val="32"/>
          </w:rPr>
          <w:t>2</w:t>
        </w:r>
      </w:ins>
      <w:del w:id="499" w:author="Suchaya Ananwattanaporn" w:date="2017-03-06T17:19:00Z">
        <w:r w:rsidRPr="00447BE2" w:rsidDel="00476860">
          <w:rPr>
            <w:rFonts w:ascii="TH SarabunPSK" w:hAnsi="TH SarabunPSK" w:cs="TH SarabunPSK"/>
            <w:sz w:val="32"/>
            <w:szCs w:val="32"/>
            <w:cs/>
          </w:rPr>
          <w:delText>1</w:delText>
        </w:r>
      </w:del>
      <w:r w:rsidRPr="00447BE2">
        <w:rPr>
          <w:rFonts w:ascii="TH SarabunPSK" w:hAnsi="TH SarabunPSK" w:cs="TH SarabunPSK"/>
          <w:sz w:val="32"/>
          <w:szCs w:val="32"/>
          <w:cs/>
        </w:rPr>
        <w:t>.</w:t>
      </w:r>
      <w:ins w:id="500" w:author="Suchaya Ananwattanaporn" w:date="2017-03-06T17:19:00Z">
        <w:r w:rsidR="00476860">
          <w:rPr>
            <w:rFonts w:ascii="TH SarabunPSK" w:hAnsi="TH SarabunPSK" w:cs="TH SarabunPSK"/>
            <w:sz w:val="32"/>
            <w:szCs w:val="32"/>
          </w:rPr>
          <w:t>39</w:t>
        </w:r>
      </w:ins>
      <w:del w:id="501" w:author="Suchaya Ananwattanaporn" w:date="2017-03-06T17:19:00Z">
        <w:r w:rsidRPr="00447BE2" w:rsidDel="00476860">
          <w:rPr>
            <w:rFonts w:ascii="TH SarabunPSK" w:hAnsi="TH SarabunPSK" w:cs="TH SarabunPSK"/>
            <w:sz w:val="32"/>
            <w:szCs w:val="32"/>
            <w:cs/>
          </w:rPr>
          <w:delText>0</w:delText>
        </w:r>
      </w:del>
      <w:r w:rsidRPr="00447BE2">
        <w:rPr>
          <w:rFonts w:ascii="TH SarabunPSK" w:hAnsi="TH SarabunPSK" w:cs="TH SarabunPSK"/>
          <w:sz w:val="32"/>
          <w:szCs w:val="32"/>
          <w:cs/>
        </w:rPr>
        <w:t>.</w:t>
      </w:r>
      <w:r w:rsidRPr="00447BE2">
        <w:rPr>
          <w:rFonts w:ascii="TH SarabunPSK" w:hAnsi="TH SarabunPSK" w:cs="TH SarabunPSK"/>
          <w:sz w:val="32"/>
          <w:szCs w:val="32"/>
        </w:rPr>
        <w:t xml:space="preserve">zip </w:t>
      </w:r>
      <w:r w:rsidRPr="00447BE2">
        <w:rPr>
          <w:rFonts w:ascii="TH SarabunPSK" w:hAnsi="TH SarabunPSK" w:cs="TH SarabunPSK"/>
          <w:sz w:val="32"/>
          <w:szCs w:val="32"/>
          <w:cs/>
        </w:rPr>
        <w:t xml:space="preserve">จากนั้นเข้า </w:t>
      </w:r>
      <w:r w:rsidRPr="00447BE2">
        <w:rPr>
          <w:rFonts w:ascii="TH SarabunPSK" w:hAnsi="TH SarabunPSK" w:cs="TH SarabunPSK"/>
          <w:sz w:val="32"/>
          <w:szCs w:val="32"/>
        </w:rPr>
        <w:t xml:space="preserve">Folder </w:t>
      </w:r>
    </w:p>
    <w:p w:rsidR="00447BE2" w:rsidRDefault="00E117FC" w:rsidP="00E117FC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.2</w:t>
      </w:r>
      <w:r w:rsidR="00447BE2" w:rsidRPr="00447BE2">
        <w:rPr>
          <w:rFonts w:ascii="TH SarabunPSK" w:hAnsi="TH SarabunPSK" w:cs="TH SarabunPSK"/>
          <w:sz w:val="32"/>
          <w:szCs w:val="32"/>
          <w:cs/>
        </w:rPr>
        <w:tab/>
        <w:t xml:space="preserve">เลือกดับเบิลคลิกที่ไฟล์ </w:t>
      </w:r>
      <w:r w:rsidR="00447BE2" w:rsidRPr="00447BE2">
        <w:rPr>
          <w:rFonts w:ascii="TH SarabunPSK" w:hAnsi="TH SarabunPSK" w:cs="TH SarabunPSK"/>
          <w:sz w:val="32"/>
          <w:szCs w:val="32"/>
        </w:rPr>
        <w:t>setup</w:t>
      </w:r>
      <w:r w:rsidR="00447BE2" w:rsidRPr="00447BE2">
        <w:rPr>
          <w:rFonts w:ascii="TH SarabunPSK" w:hAnsi="TH SarabunPSK" w:cs="TH SarabunPSK"/>
          <w:sz w:val="32"/>
          <w:szCs w:val="32"/>
          <w:cs/>
        </w:rPr>
        <w:t>.</w:t>
      </w:r>
      <w:r w:rsidR="00447BE2" w:rsidRPr="00447BE2">
        <w:rPr>
          <w:rFonts w:ascii="TH SarabunPSK" w:hAnsi="TH SarabunPSK" w:cs="TH SarabunPSK"/>
          <w:sz w:val="32"/>
          <w:szCs w:val="32"/>
        </w:rPr>
        <w:t xml:space="preserve">exe </w:t>
      </w:r>
      <w:r w:rsidR="00447BE2" w:rsidRPr="00447BE2">
        <w:rPr>
          <w:rFonts w:ascii="TH SarabunPSK" w:hAnsi="TH SarabunPSK" w:cs="TH SarabunPSK"/>
          <w:sz w:val="32"/>
          <w:szCs w:val="32"/>
          <w:cs/>
        </w:rPr>
        <w:t>จะพบหน้าจอดังรูป</w:t>
      </w:r>
    </w:p>
    <w:p w:rsidR="00E117FC" w:rsidRPr="00447BE2" w:rsidRDefault="00E117FC" w:rsidP="00E117FC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del w:id="502" w:author="Suchaya Sunny" w:date="2017-01-18T10:57:00Z">
        <w:r w:rsidRPr="004D54F0" w:rsidDel="005353C5">
          <w:rPr>
            <w:rFonts w:ascii="TH Sarabun New" w:hAnsi="TH Sarabun New" w:cs="TH Sarabun New"/>
            <w:noProof/>
            <w:sz w:val="32"/>
            <w:szCs w:val="32"/>
          </w:rPr>
          <w:drawing>
            <wp:inline distT="0" distB="0" distL="0" distR="0" wp14:anchorId="130F933A" wp14:editId="578FC720">
              <wp:extent cx="3036627" cy="1795076"/>
              <wp:effectExtent l="0" t="0" r="0" b="0"/>
              <wp:docPr id="477" name="Picture 4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49662" cy="18027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03" w:author="Suchaya Sunny" w:date="2017-01-18T11:00:00Z">
        <w:r w:rsidR="00BC2686">
          <w:rPr>
            <w:noProof/>
          </w:rPr>
          <w:drawing>
            <wp:inline distT="0" distB="0" distL="0" distR="0" wp14:anchorId="1A193A96" wp14:editId="7E4D84FB">
              <wp:extent cx="2970530" cy="1788183"/>
              <wp:effectExtent l="0" t="0" r="1270" b="254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3"/>
                      <a:srcRect l="713" t="1168" r="790" b="1675"/>
                      <a:stretch/>
                    </pic:blipFill>
                    <pic:spPr bwMode="auto">
                      <a:xfrm>
                        <a:off x="0" y="0"/>
                        <a:ext cx="2986295" cy="179767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447BE2" w:rsidRPr="00E117FC" w:rsidRDefault="00447BE2" w:rsidP="00E117FC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117F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E117FC">
        <w:rPr>
          <w:rFonts w:ascii="TH SarabunPSK" w:hAnsi="TH SarabunPSK" w:cs="TH SarabunPSK"/>
          <w:sz w:val="32"/>
          <w:szCs w:val="32"/>
        </w:rPr>
        <w:t xml:space="preserve">Install </w:t>
      </w:r>
      <w:r w:rsidRPr="00E117FC">
        <w:rPr>
          <w:rFonts w:ascii="TH SarabunPSK" w:hAnsi="TH SarabunPSK" w:cs="TH SarabunPSK"/>
          <w:sz w:val="32"/>
          <w:szCs w:val="32"/>
          <w:cs/>
        </w:rPr>
        <w:t>โปรแกรมจะเริ่มทำการติดตั้ง</w:t>
      </w:r>
    </w:p>
    <w:p w:rsidR="00E117FC" w:rsidRDefault="00E117FC" w:rsidP="00E117FC">
      <w:pPr>
        <w:pStyle w:val="ListParagraph"/>
        <w:ind w:left="2880"/>
        <w:rPr>
          <w:ins w:id="504" w:author="Suchaya Sunny" w:date="2017-01-18T11:01:00Z"/>
          <w:rFonts w:ascii="TH SarabunPSK" w:hAnsi="TH SarabunPSK" w:cs="TH SarabunPSK"/>
          <w:sz w:val="32"/>
          <w:szCs w:val="32"/>
        </w:rPr>
      </w:pPr>
      <w:del w:id="505" w:author="Suchaya Sunny" w:date="2017-01-18T10:57:00Z">
        <w:r w:rsidRPr="004D54F0" w:rsidDel="005353C5">
          <w:rPr>
            <w:rFonts w:ascii="TH Sarabun New" w:hAnsi="TH Sarabun New" w:cs="TH Sarabun New"/>
            <w:noProof/>
            <w:color w:val="0070C0"/>
            <w:sz w:val="32"/>
            <w:szCs w:val="32"/>
          </w:rPr>
          <w:drawing>
            <wp:inline distT="0" distB="0" distL="0" distR="0" wp14:anchorId="41D6F329" wp14:editId="6E3B523E">
              <wp:extent cx="3039035" cy="1760561"/>
              <wp:effectExtent l="0" t="0" r="0" b="0"/>
              <wp:docPr id="478" name="Picture 4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59962" cy="177268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BC2686" w:rsidRPr="00E117FC" w:rsidRDefault="00BC2686" w:rsidP="00E117FC">
      <w:pPr>
        <w:pStyle w:val="ListParagraph"/>
        <w:ind w:left="2880"/>
        <w:rPr>
          <w:rFonts w:ascii="TH SarabunPSK" w:hAnsi="TH SarabunPSK" w:cs="TH SarabunPSK"/>
          <w:sz w:val="32"/>
          <w:szCs w:val="32"/>
        </w:rPr>
      </w:pPr>
      <w:ins w:id="506" w:author="Suchaya Sunny" w:date="2017-01-18T11:01:00Z">
        <w:r>
          <w:rPr>
            <w:noProof/>
          </w:rPr>
          <w:drawing>
            <wp:inline distT="0" distB="0" distL="0" distR="0" wp14:anchorId="0A1522BF" wp14:editId="6660CEBF">
              <wp:extent cx="3008728" cy="1794680"/>
              <wp:effectExtent l="0" t="0" r="127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36340" cy="18111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47BE2" w:rsidRPr="00E117FC" w:rsidRDefault="00447BE2" w:rsidP="00E117FC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117FC">
        <w:rPr>
          <w:rFonts w:ascii="TH SarabunPSK" w:hAnsi="TH SarabunPSK" w:cs="TH SarabunPSK"/>
          <w:sz w:val="32"/>
          <w:szCs w:val="32"/>
          <w:cs/>
        </w:rPr>
        <w:t>เมื่อติดตั้งเสร็จ โปรแกรมจะแสดงหน้าจอการใช้งานหน้าแรก ที่พร้อมให้ใช้งาน</w:t>
      </w:r>
      <w:r w:rsidR="00E117FC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E117FC" w:rsidRPr="00E117FC" w:rsidRDefault="005941F8" w:rsidP="00E117FC">
      <w:pPr>
        <w:pStyle w:val="ListParagraph"/>
        <w:ind w:left="2880"/>
        <w:rPr>
          <w:rFonts w:ascii="TH SarabunPSK" w:hAnsi="TH SarabunPSK" w:cs="TH SarabunPSK"/>
          <w:sz w:val="32"/>
          <w:szCs w:val="32"/>
        </w:rPr>
      </w:pPr>
      <w:del w:id="507" w:author="Suchaya Sunny" w:date="2017-01-18T10:57:00Z">
        <w:r w:rsidDel="005353C5">
          <w:rPr>
            <w:noProof/>
          </w:rPr>
          <w:drawing>
            <wp:inline distT="0" distB="0" distL="0" distR="0" wp14:anchorId="74CF195E" wp14:editId="480D2D4C">
              <wp:extent cx="3364992" cy="2057400"/>
              <wp:effectExtent l="0" t="0" r="6985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64992" cy="2057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08" w:author="Suchaya Sunny" w:date="2017-01-18T11:03:00Z">
        <w:r w:rsidR="00BE478B">
          <w:rPr>
            <w:noProof/>
          </w:rPr>
          <w:drawing>
            <wp:inline distT="0" distB="0" distL="0" distR="0" wp14:anchorId="6EE3A776" wp14:editId="107472F1">
              <wp:extent cx="3549650" cy="2431439"/>
              <wp:effectExtent l="0" t="0" r="0" b="6985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60918" cy="24391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47BE2" w:rsidRPr="00E117FC" w:rsidRDefault="00447BE2" w:rsidP="00E117FC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117FC">
        <w:rPr>
          <w:rFonts w:ascii="TH SarabunPSK" w:hAnsi="TH SarabunPSK" w:cs="TH SarabunPSK"/>
          <w:sz w:val="32"/>
          <w:szCs w:val="32"/>
          <w:cs/>
        </w:rPr>
        <w:t xml:space="preserve">การใช้งานหลังการลงโปรแกรม </w:t>
      </w:r>
      <w:ins w:id="509" w:author="Suchaya Ananwattanaporn" w:date="2017-03-06T17:34:00Z">
        <w:r w:rsidR="002A2E2F">
          <w:rPr>
            <w:rFonts w:ascii="TH SarabunPSK" w:hAnsi="TH SarabunPSK" w:cs="TH SarabunPSK" w:hint="cs"/>
            <w:sz w:val="32"/>
            <w:szCs w:val="32"/>
            <w:cs/>
          </w:rPr>
          <w:t>สามารถเลือก</w:t>
        </w:r>
      </w:ins>
      <w:del w:id="510" w:author="Suchaya Ananwattanaporn" w:date="2017-03-06T17:34:00Z">
        <w:r w:rsidRPr="00E117FC" w:rsidDel="002A2E2F">
          <w:rPr>
            <w:rFonts w:ascii="TH SarabunPSK" w:hAnsi="TH SarabunPSK" w:cs="TH SarabunPSK"/>
            <w:sz w:val="32"/>
            <w:szCs w:val="32"/>
            <w:cs/>
          </w:rPr>
          <w:delText>ให้</w:delText>
        </w:r>
      </w:del>
      <w:r w:rsidRPr="00E117F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r w:rsidRPr="00E117FC">
        <w:rPr>
          <w:rFonts w:ascii="TH SarabunPSK" w:hAnsi="TH SarabunPSK" w:cs="TH SarabunPSK"/>
          <w:sz w:val="32"/>
          <w:szCs w:val="32"/>
        </w:rPr>
        <w:t>e</w:t>
      </w:r>
      <w:ins w:id="511" w:author="Suchaya Ananwattanaporn" w:date="2017-03-06T17:34:00Z">
        <w:r w:rsidR="002A2E2F">
          <w:rPr>
            <w:rFonts w:ascii="TH SarabunPSK" w:hAnsi="TH SarabunPSK" w:cs="TH SarabunPSK"/>
            <w:sz w:val="32"/>
            <w:szCs w:val="32"/>
          </w:rPr>
          <w:t>t</w:t>
        </w:r>
      </w:ins>
      <w:del w:id="512" w:author="Suchaya Ananwattanaporn" w:date="2017-03-06T17:34:00Z">
        <w:r w:rsidRPr="00E117FC" w:rsidDel="002A2E2F">
          <w:rPr>
            <w:rFonts w:ascii="TH SarabunPSK" w:hAnsi="TH SarabunPSK" w:cs="TH SarabunPSK"/>
            <w:sz w:val="32"/>
            <w:szCs w:val="32"/>
          </w:rPr>
          <w:delText>T</w:delText>
        </w:r>
      </w:del>
      <w:r w:rsidRPr="00E117FC">
        <w:rPr>
          <w:rFonts w:ascii="TH SarabunPSK" w:hAnsi="TH SarabunPSK" w:cs="TH SarabunPSK"/>
          <w:sz w:val="32"/>
          <w:szCs w:val="32"/>
        </w:rPr>
        <w:t>ax</w:t>
      </w:r>
      <w:ins w:id="513" w:author="Suchaya Ananwattanaporn" w:date="2017-03-06T17:34:00Z">
        <w:r w:rsidR="002A2E2F">
          <w:rPr>
            <w:rFonts w:ascii="TH SarabunPSK" w:hAnsi="TH SarabunPSK" w:cs="TH SarabunPSK"/>
            <w:sz w:val="32"/>
            <w:szCs w:val="32"/>
          </w:rPr>
          <w:t>i</w:t>
        </w:r>
      </w:ins>
      <w:del w:id="514" w:author="Suchaya Ananwattanaporn" w:date="2017-03-06T17:34:00Z">
        <w:r w:rsidRPr="00E117FC" w:rsidDel="002A2E2F">
          <w:rPr>
            <w:rFonts w:ascii="TH SarabunPSK" w:hAnsi="TH SarabunPSK" w:cs="TH SarabunPSK"/>
            <w:sz w:val="32"/>
            <w:szCs w:val="32"/>
          </w:rPr>
          <w:delText>I</w:delText>
        </w:r>
      </w:del>
      <w:r w:rsidRPr="00E117FC">
        <w:rPr>
          <w:rFonts w:ascii="TH SarabunPSK" w:hAnsi="TH SarabunPSK" w:cs="TH SarabunPSK"/>
          <w:sz w:val="32"/>
          <w:szCs w:val="32"/>
        </w:rPr>
        <w:t>nvoice</w:t>
      </w:r>
      <w:del w:id="515" w:author="Suchaya Ananwattanaporn" w:date="2017-03-06T17:34:00Z">
        <w:r w:rsidRPr="00E117FC" w:rsidDel="002A2E2F">
          <w:rPr>
            <w:rFonts w:ascii="TH SarabunPSK" w:hAnsi="TH SarabunPSK" w:cs="TH SarabunPSK"/>
            <w:sz w:val="32"/>
            <w:szCs w:val="32"/>
          </w:rPr>
          <w:delText>PdfGenerator</w:delText>
        </w:r>
      </w:del>
      <w:r w:rsidRPr="00E117FC">
        <w:rPr>
          <w:rFonts w:ascii="TH SarabunPSK" w:hAnsi="TH SarabunPSK" w:cs="TH SarabunPSK"/>
          <w:sz w:val="32"/>
          <w:szCs w:val="32"/>
          <w:cs/>
        </w:rPr>
        <w:t xml:space="preserve"> ที่มีไอคอนดังรูป</w:t>
      </w:r>
    </w:p>
    <w:p w:rsidR="00E117FC" w:rsidRDefault="00E117FC" w:rsidP="00E117FC">
      <w:pPr>
        <w:pStyle w:val="ListParagraph"/>
        <w:ind w:left="2160" w:firstLine="720"/>
        <w:rPr>
          <w:ins w:id="516" w:author="Suchaya Sunny" w:date="2017-01-18T11:03:00Z"/>
          <w:rFonts w:ascii="TH SarabunPSK" w:hAnsi="TH SarabunPSK" w:cs="TH SarabunPSK"/>
          <w:sz w:val="32"/>
          <w:szCs w:val="32"/>
        </w:rPr>
      </w:pPr>
      <w:del w:id="517" w:author="Suchaya Sunny" w:date="2017-01-18T10:57:00Z">
        <w:r w:rsidRPr="004D54F0" w:rsidDel="005353C5">
          <w:rPr>
            <w:rFonts w:ascii="TH Sarabun New" w:hAnsi="TH Sarabun New" w:cs="TH Sarabun New"/>
            <w:noProof/>
            <w:sz w:val="32"/>
            <w:szCs w:val="32"/>
          </w:rPr>
          <w:lastRenderedPageBreak/>
          <w:drawing>
            <wp:inline distT="0" distB="0" distL="0" distR="0" wp14:anchorId="3C8FAA15" wp14:editId="6E7CA990">
              <wp:extent cx="2133600" cy="466725"/>
              <wp:effectExtent l="0" t="0" r="0" b="9525"/>
              <wp:docPr id="320" name="Picture 3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33600" cy="466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BE478B" w:rsidRPr="00E117FC" w:rsidRDefault="00BE478B" w:rsidP="00BE478B">
      <w:pPr>
        <w:pStyle w:val="ListParagraph"/>
        <w:ind w:left="2160" w:firstLine="720"/>
        <w:rPr>
          <w:rFonts w:ascii="TH SarabunPSK" w:hAnsi="TH SarabunPSK" w:cs="TH SarabunPSK"/>
          <w:sz w:val="32"/>
          <w:szCs w:val="32"/>
        </w:rPr>
      </w:pPr>
      <w:ins w:id="518" w:author="Suchaya Sunny" w:date="2017-01-18T11:09:00Z">
        <w:r>
          <w:rPr>
            <w:noProof/>
          </w:rPr>
          <w:drawing>
            <wp:inline distT="0" distB="0" distL="0" distR="0" wp14:anchorId="75EFA0D0" wp14:editId="6C10022F">
              <wp:extent cx="819150" cy="723900"/>
              <wp:effectExtent l="0" t="0" r="0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19150" cy="723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19" w:author="Suchaya Ananwattanaporn" w:date="2017-03-06T17:19:00Z">
        <w:r w:rsidR="00513407">
          <w:rPr>
            <w:rFonts w:ascii="TH SarabunPSK" w:hAnsi="TH SarabunPSK" w:cs="TH SarabunPSK" w:hint="cs"/>
            <w:sz w:val="32"/>
            <w:szCs w:val="32"/>
            <w:cs/>
          </w:rPr>
          <w:t xml:space="preserve">   </w:t>
        </w:r>
      </w:ins>
    </w:p>
    <w:p w:rsidR="00E117FC" w:rsidRDefault="00E117FC" w:rsidP="00E117FC">
      <w:pPr>
        <w:pStyle w:val="Heading2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520" w:name="_Toc476740271"/>
      <w:r w:rsidRPr="00447BE2">
        <w:rPr>
          <w:rFonts w:ascii="TH SarabunPSK" w:hAnsi="TH SarabunPSK" w:cs="TH SarabunPSK"/>
          <w:b/>
          <w:bCs/>
          <w:sz w:val="32"/>
          <w:szCs w:val="32"/>
          <w:cs/>
        </w:rPr>
        <w:t>ขั้นตอน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ถอน</w:t>
      </w:r>
      <w:r w:rsidRPr="00447BE2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</w:t>
      </w:r>
      <w:bookmarkEnd w:id="520"/>
    </w:p>
    <w:p w:rsidR="000B7C7F" w:rsidRPr="000B7C7F" w:rsidRDefault="000B7C7F" w:rsidP="000B7C7F">
      <w:pPr>
        <w:ind w:left="1224"/>
        <w:rPr>
          <w:rFonts w:ascii="TH SarabunPSK" w:hAnsi="TH SarabunPSK" w:cs="TH SarabunPSK"/>
          <w:sz w:val="32"/>
          <w:szCs w:val="32"/>
          <w:cs/>
        </w:rPr>
      </w:pPr>
      <w:r w:rsidRPr="000B7C7F"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 w:rsidRPr="000B7C7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0B7C7F">
        <w:rPr>
          <w:rFonts w:ascii="TH SarabunPSK" w:hAnsi="TH SarabunPSK" w:cs="TH SarabunPSK"/>
          <w:sz w:val="32"/>
          <w:szCs w:val="32"/>
        </w:rPr>
        <w:t>Control Panel</w:t>
      </w:r>
    </w:p>
    <w:p w:rsidR="000B7C7F" w:rsidRPr="000B7C7F" w:rsidRDefault="000B7C7F" w:rsidP="000B7C7F">
      <w:pPr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.2</w:t>
      </w:r>
      <w:r w:rsidRPr="000B7C7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0B7C7F">
        <w:rPr>
          <w:rFonts w:ascii="TH SarabunPSK" w:hAnsi="TH SarabunPSK" w:cs="TH SarabunPSK"/>
          <w:sz w:val="32"/>
          <w:szCs w:val="32"/>
        </w:rPr>
        <w:t xml:space="preserve">Programs </w:t>
      </w:r>
      <w:r w:rsidRPr="000B7C7F">
        <w:rPr>
          <w:rFonts w:ascii="TH SarabunPSK" w:hAnsi="TH SarabunPSK" w:cs="TH SarabunPSK"/>
          <w:sz w:val="32"/>
          <w:szCs w:val="32"/>
          <w:cs/>
        </w:rPr>
        <w:t xml:space="preserve">จากนั้นเลือก </w:t>
      </w:r>
      <w:r w:rsidRPr="000B7C7F">
        <w:rPr>
          <w:rFonts w:ascii="TH SarabunPSK" w:hAnsi="TH SarabunPSK" w:cs="TH SarabunPSK"/>
          <w:sz w:val="32"/>
          <w:szCs w:val="32"/>
        </w:rPr>
        <w:t xml:space="preserve">Programs and Features </w:t>
      </w:r>
    </w:p>
    <w:p w:rsidR="000B7C7F" w:rsidRDefault="000B7C7F" w:rsidP="000B7C7F">
      <w:pPr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.3</w:t>
      </w:r>
      <w:r w:rsidRPr="000B7C7F">
        <w:rPr>
          <w:rFonts w:ascii="TH SarabunPSK" w:hAnsi="TH SarabunPSK" w:cs="TH SarabunPSK"/>
          <w:sz w:val="32"/>
          <w:szCs w:val="32"/>
          <w:cs/>
        </w:rPr>
        <w:tab/>
        <w:t xml:space="preserve">จะพบรายการโปรแกรมที่ติดตั้งในเครื่อง คลิกขวาที่ โปรแกรม </w:t>
      </w:r>
      <w:r w:rsidRPr="000B7C7F">
        <w:rPr>
          <w:rFonts w:ascii="TH SarabunPSK" w:hAnsi="TH SarabunPSK" w:cs="TH SarabunPSK"/>
          <w:sz w:val="32"/>
          <w:szCs w:val="32"/>
        </w:rPr>
        <w:t>e</w:t>
      </w:r>
      <w:ins w:id="521" w:author="Suchaya Sunny" w:date="2017-01-18T10:35:00Z">
        <w:r w:rsidR="001A0E7D">
          <w:rPr>
            <w:rFonts w:ascii="TH SarabunPSK" w:hAnsi="TH SarabunPSK" w:cs="TH SarabunPSK"/>
            <w:sz w:val="32"/>
            <w:szCs w:val="32"/>
          </w:rPr>
          <w:t>t</w:t>
        </w:r>
      </w:ins>
      <w:del w:id="522" w:author="Suchaya Sunny" w:date="2017-01-18T10:35:00Z">
        <w:r w:rsidRPr="000B7C7F" w:rsidDel="001A0E7D">
          <w:rPr>
            <w:rFonts w:ascii="TH SarabunPSK" w:hAnsi="TH SarabunPSK" w:cs="TH SarabunPSK"/>
            <w:sz w:val="32"/>
            <w:szCs w:val="32"/>
          </w:rPr>
          <w:delText>T</w:delText>
        </w:r>
      </w:del>
      <w:r w:rsidRPr="000B7C7F">
        <w:rPr>
          <w:rFonts w:ascii="TH SarabunPSK" w:hAnsi="TH SarabunPSK" w:cs="TH SarabunPSK"/>
          <w:sz w:val="32"/>
          <w:szCs w:val="32"/>
        </w:rPr>
        <w:t>ax</w:t>
      </w:r>
      <w:ins w:id="523" w:author="Suchaya Sunny" w:date="2017-01-18T10:35:00Z">
        <w:r w:rsidR="001A0E7D">
          <w:rPr>
            <w:rFonts w:ascii="TH SarabunPSK" w:hAnsi="TH SarabunPSK" w:cs="TH SarabunPSK"/>
            <w:sz w:val="32"/>
            <w:szCs w:val="32"/>
          </w:rPr>
          <w:t>i</w:t>
        </w:r>
      </w:ins>
      <w:del w:id="524" w:author="Suchaya Sunny" w:date="2017-01-18T10:35:00Z">
        <w:r w:rsidRPr="000B7C7F" w:rsidDel="001A0E7D">
          <w:rPr>
            <w:rFonts w:ascii="TH SarabunPSK" w:hAnsi="TH SarabunPSK" w:cs="TH SarabunPSK"/>
            <w:sz w:val="32"/>
            <w:szCs w:val="32"/>
          </w:rPr>
          <w:delText>I</w:delText>
        </w:r>
      </w:del>
      <w:r w:rsidRPr="000B7C7F">
        <w:rPr>
          <w:rFonts w:ascii="TH SarabunPSK" w:hAnsi="TH SarabunPSK" w:cs="TH SarabunPSK"/>
          <w:sz w:val="32"/>
          <w:szCs w:val="32"/>
        </w:rPr>
        <w:t>nvoice</w:t>
      </w:r>
      <w:del w:id="525" w:author="Suchaya Sunny" w:date="2017-01-18T10:35:00Z">
        <w:r w:rsidRPr="000B7C7F" w:rsidDel="001A0E7D">
          <w:rPr>
            <w:rFonts w:ascii="TH SarabunPSK" w:hAnsi="TH SarabunPSK" w:cs="TH SarabunPSK"/>
            <w:sz w:val="32"/>
            <w:szCs w:val="32"/>
          </w:rPr>
          <w:delText>PdfGenerator</w:delText>
        </w:r>
      </w:del>
      <w:r w:rsidRPr="000B7C7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0B7C7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B7C7F">
        <w:rPr>
          <w:rFonts w:ascii="TH SarabunPSK" w:hAnsi="TH SarabunPSK" w:cs="TH SarabunPSK"/>
          <w:sz w:val="32"/>
          <w:szCs w:val="32"/>
        </w:rPr>
        <w:t>Uninstall</w:t>
      </w:r>
      <w:r w:rsidRPr="000B7C7F">
        <w:rPr>
          <w:rFonts w:ascii="TH SarabunPSK" w:hAnsi="TH SarabunPSK" w:cs="TH SarabunPSK"/>
          <w:sz w:val="32"/>
          <w:szCs w:val="32"/>
          <w:cs/>
        </w:rPr>
        <w:t>/</w:t>
      </w:r>
      <w:r w:rsidRPr="000B7C7F">
        <w:rPr>
          <w:rFonts w:ascii="TH SarabunPSK" w:hAnsi="TH SarabunPSK" w:cs="TH SarabunPSK"/>
          <w:sz w:val="32"/>
          <w:szCs w:val="32"/>
        </w:rPr>
        <w:t>Change</w:t>
      </w:r>
    </w:p>
    <w:p w:rsidR="000B7C7F" w:rsidRPr="000B7C7F" w:rsidRDefault="000B7C7F" w:rsidP="000B7C7F">
      <w:pPr>
        <w:ind w:left="1224"/>
        <w:rPr>
          <w:rFonts w:ascii="TH SarabunPSK" w:hAnsi="TH SarabunPSK" w:cs="TH SarabunPSK"/>
          <w:sz w:val="32"/>
          <w:szCs w:val="32"/>
        </w:rPr>
      </w:pPr>
      <w:del w:id="526" w:author="Suchaya Sunny" w:date="2017-01-18T10:33:00Z">
        <w:r w:rsidRPr="004D54F0" w:rsidDel="008E26A9">
          <w:rPr>
            <w:rFonts w:ascii="TH Sarabun New" w:hAnsi="TH Sarabun New" w:cs="TH Sarabun New"/>
            <w:noProof/>
            <w:sz w:val="32"/>
            <w:szCs w:val="32"/>
          </w:rPr>
          <w:drawing>
            <wp:inline distT="0" distB="0" distL="0" distR="0" wp14:anchorId="3F81F385" wp14:editId="7768190B">
              <wp:extent cx="4799647" cy="259260"/>
              <wp:effectExtent l="0" t="0" r="1270" b="7620"/>
              <wp:docPr id="321" name="Picture 3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37064" cy="29909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27" w:author="Suchaya Sunny" w:date="2017-01-18T10:33:00Z">
        <w:r w:rsidR="008E26A9">
          <w:rPr>
            <w:rFonts w:ascii="TH SarabunPSK" w:hAnsi="TH SarabunPSK" w:cs="TH SarabunPSK"/>
            <w:noProof/>
            <w:sz w:val="32"/>
            <w:szCs w:val="32"/>
          </w:rPr>
          <w:drawing>
            <wp:inline distT="0" distB="0" distL="0" distR="0">
              <wp:extent cx="5468469" cy="286603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83209" cy="30309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B7C7F" w:rsidRDefault="000B7C7F" w:rsidP="000B7C7F">
      <w:pPr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.4</w:t>
      </w:r>
      <w:r w:rsidRPr="000B7C7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0B7C7F">
        <w:rPr>
          <w:rFonts w:ascii="TH SarabunPSK" w:hAnsi="TH SarabunPSK" w:cs="TH SarabunPSK"/>
          <w:sz w:val="32"/>
          <w:szCs w:val="32"/>
        </w:rPr>
        <w:t xml:space="preserve">OK </w:t>
      </w:r>
      <w:r w:rsidRPr="000B7C7F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0B7C7F">
        <w:rPr>
          <w:rFonts w:ascii="TH SarabunPSK" w:hAnsi="TH SarabunPSK" w:cs="TH SarabunPSK"/>
          <w:sz w:val="32"/>
          <w:szCs w:val="32"/>
        </w:rPr>
        <w:t xml:space="preserve">Uninstall </w:t>
      </w:r>
      <w:r w:rsidRPr="000B7C7F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0B7C7F">
        <w:rPr>
          <w:rFonts w:ascii="TH SarabunPSK" w:hAnsi="TH SarabunPSK" w:cs="TH SarabunPSK"/>
          <w:sz w:val="32"/>
          <w:szCs w:val="32"/>
        </w:rPr>
        <w:t>e</w:t>
      </w:r>
      <w:ins w:id="528" w:author="Suchaya Ananwattanaporn" w:date="2017-03-06T17:35:00Z">
        <w:r w:rsidR="00522A3F">
          <w:rPr>
            <w:rFonts w:ascii="TH SarabunPSK" w:hAnsi="TH SarabunPSK" w:cs="TH SarabunPSK"/>
            <w:sz w:val="32"/>
            <w:szCs w:val="32"/>
          </w:rPr>
          <w:t>t</w:t>
        </w:r>
      </w:ins>
      <w:del w:id="529" w:author="Suchaya Ananwattanaporn" w:date="2017-03-06T17:35:00Z">
        <w:r w:rsidRPr="000B7C7F" w:rsidDel="00522A3F">
          <w:rPr>
            <w:rFonts w:ascii="TH SarabunPSK" w:hAnsi="TH SarabunPSK" w:cs="TH SarabunPSK"/>
            <w:sz w:val="32"/>
            <w:szCs w:val="32"/>
          </w:rPr>
          <w:delText>T</w:delText>
        </w:r>
      </w:del>
      <w:r w:rsidRPr="000B7C7F">
        <w:rPr>
          <w:rFonts w:ascii="TH SarabunPSK" w:hAnsi="TH SarabunPSK" w:cs="TH SarabunPSK"/>
          <w:sz w:val="32"/>
          <w:szCs w:val="32"/>
        </w:rPr>
        <w:t>ax</w:t>
      </w:r>
      <w:ins w:id="530" w:author="Suchaya Ananwattanaporn" w:date="2017-03-06T17:35:00Z">
        <w:r w:rsidR="00522A3F">
          <w:rPr>
            <w:rFonts w:ascii="TH SarabunPSK" w:hAnsi="TH SarabunPSK" w:cs="TH SarabunPSK"/>
            <w:sz w:val="32"/>
            <w:szCs w:val="32"/>
          </w:rPr>
          <w:t>i</w:t>
        </w:r>
      </w:ins>
      <w:del w:id="531" w:author="Suchaya Ananwattanaporn" w:date="2017-03-06T17:35:00Z">
        <w:r w:rsidRPr="000B7C7F" w:rsidDel="00522A3F">
          <w:rPr>
            <w:rFonts w:ascii="TH SarabunPSK" w:hAnsi="TH SarabunPSK" w:cs="TH SarabunPSK"/>
            <w:sz w:val="32"/>
            <w:szCs w:val="32"/>
          </w:rPr>
          <w:delText>I</w:delText>
        </w:r>
      </w:del>
      <w:r w:rsidRPr="000B7C7F">
        <w:rPr>
          <w:rFonts w:ascii="TH SarabunPSK" w:hAnsi="TH SarabunPSK" w:cs="TH SarabunPSK"/>
          <w:sz w:val="32"/>
          <w:szCs w:val="32"/>
        </w:rPr>
        <w:t>nvoice</w:t>
      </w:r>
      <w:del w:id="532" w:author="Suchaya Ananwattanaporn" w:date="2017-03-06T17:35:00Z">
        <w:r w:rsidRPr="000B7C7F" w:rsidDel="00522A3F">
          <w:rPr>
            <w:rFonts w:ascii="TH SarabunPSK" w:hAnsi="TH SarabunPSK" w:cs="TH SarabunPSK"/>
            <w:sz w:val="32"/>
            <w:szCs w:val="32"/>
          </w:rPr>
          <w:delText>PdfGenerator</w:delText>
        </w:r>
      </w:del>
    </w:p>
    <w:p w:rsidR="000B7C7F" w:rsidRDefault="000B7C7F" w:rsidP="000B7C7F">
      <w:pPr>
        <w:jc w:val="center"/>
        <w:rPr>
          <w:ins w:id="533" w:author="Suchaya Sunny" w:date="2017-01-18T10:34:00Z"/>
          <w:rFonts w:ascii="TH SarabunPSK" w:hAnsi="TH SarabunPSK" w:cs="TH SarabunPSK"/>
          <w:sz w:val="32"/>
          <w:szCs w:val="32"/>
        </w:rPr>
      </w:pPr>
      <w:del w:id="534" w:author="Suchaya Sunny" w:date="2017-01-18T10:33:00Z">
        <w:r w:rsidRPr="004D54F0" w:rsidDel="008E26A9">
          <w:rPr>
            <w:rFonts w:ascii="TH Sarabun New" w:hAnsi="TH Sarabun New" w:cs="TH Sarabun New"/>
            <w:noProof/>
            <w:sz w:val="32"/>
            <w:szCs w:val="32"/>
          </w:rPr>
          <w:drawing>
            <wp:inline distT="0" distB="0" distL="0" distR="0" wp14:anchorId="6F95B221" wp14:editId="5CDF94FF">
              <wp:extent cx="3138985" cy="1874404"/>
              <wp:effectExtent l="0" t="0" r="4445" b="0"/>
              <wp:docPr id="322" name="Picture 3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02532" cy="19123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8E26A9" w:rsidRPr="000B7C7F" w:rsidRDefault="008E26A9" w:rsidP="000B7C7F">
      <w:pPr>
        <w:jc w:val="center"/>
        <w:rPr>
          <w:rFonts w:ascii="TH SarabunPSK" w:hAnsi="TH SarabunPSK" w:cs="TH SarabunPSK"/>
          <w:sz w:val="32"/>
          <w:szCs w:val="32"/>
        </w:rPr>
      </w:pPr>
      <w:ins w:id="535" w:author="Suchaya Sunny" w:date="2017-01-18T10:34:00Z">
        <w:r>
          <w:rPr>
            <w:noProof/>
          </w:rPr>
          <w:drawing>
            <wp:inline distT="0" distB="0" distL="0" distR="0" wp14:anchorId="6E0F9B84" wp14:editId="2A94DD65">
              <wp:extent cx="3390741" cy="2061845"/>
              <wp:effectExtent l="0" t="0" r="635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/>
                      <a:stretch/>
                    </pic:blipFill>
                    <pic:spPr bwMode="auto">
                      <a:xfrm>
                        <a:off x="0" y="0"/>
                        <a:ext cx="3411000" cy="20741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E117FC" w:rsidDel="007929BA" w:rsidRDefault="000B7C7F" w:rsidP="000B7C7F">
      <w:pPr>
        <w:ind w:left="1224"/>
        <w:rPr>
          <w:del w:id="536" w:author="Suchaya Ananwattanaporn" w:date="2017-03-08T12:43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.5</w:t>
      </w:r>
      <w:r w:rsidRPr="000B7C7F">
        <w:rPr>
          <w:rFonts w:ascii="TH SarabunPSK" w:hAnsi="TH SarabunPSK" w:cs="TH SarabunPSK"/>
          <w:sz w:val="32"/>
          <w:szCs w:val="32"/>
          <w:cs/>
        </w:rPr>
        <w:tab/>
        <w:t xml:space="preserve">ทำการ </w:t>
      </w:r>
      <w:r w:rsidRPr="000B7C7F">
        <w:rPr>
          <w:rFonts w:ascii="TH SarabunPSK" w:hAnsi="TH SarabunPSK" w:cs="TH SarabunPSK"/>
          <w:sz w:val="32"/>
          <w:szCs w:val="32"/>
        </w:rPr>
        <w:t xml:space="preserve">Refresh </w:t>
      </w:r>
      <w:r w:rsidRPr="000B7C7F">
        <w:rPr>
          <w:rFonts w:ascii="TH SarabunPSK" w:hAnsi="TH SarabunPSK" w:cs="TH SarabunPSK"/>
          <w:sz w:val="32"/>
          <w:szCs w:val="32"/>
          <w:cs/>
        </w:rPr>
        <w:t xml:space="preserve">ที่หน้า </w:t>
      </w:r>
      <w:r w:rsidRPr="000B7C7F">
        <w:rPr>
          <w:rFonts w:ascii="TH SarabunPSK" w:hAnsi="TH SarabunPSK" w:cs="TH SarabunPSK"/>
          <w:sz w:val="32"/>
          <w:szCs w:val="32"/>
        </w:rPr>
        <w:t xml:space="preserve">Programs and Features </w:t>
      </w:r>
      <w:r w:rsidRPr="000B7C7F">
        <w:rPr>
          <w:rFonts w:ascii="TH SarabunPSK" w:hAnsi="TH SarabunPSK" w:cs="TH SarabunPSK"/>
          <w:sz w:val="32"/>
          <w:szCs w:val="32"/>
          <w:cs/>
        </w:rPr>
        <w:t xml:space="preserve">จะไม่พบโปรแกรม </w:t>
      </w:r>
      <w:r w:rsidRPr="000B7C7F">
        <w:rPr>
          <w:rFonts w:ascii="TH SarabunPSK" w:hAnsi="TH SarabunPSK" w:cs="TH SarabunPSK"/>
          <w:sz w:val="32"/>
          <w:szCs w:val="32"/>
        </w:rPr>
        <w:t>e</w:t>
      </w:r>
      <w:ins w:id="537" w:author="Suchaya Ananwattanaporn" w:date="2017-03-06T17:36:00Z">
        <w:r w:rsidR="009227C1">
          <w:rPr>
            <w:rFonts w:ascii="TH SarabunPSK" w:hAnsi="TH SarabunPSK" w:cs="TH SarabunPSK"/>
            <w:sz w:val="32"/>
            <w:szCs w:val="32"/>
          </w:rPr>
          <w:t>t</w:t>
        </w:r>
      </w:ins>
      <w:del w:id="538" w:author="Suchaya Ananwattanaporn" w:date="2017-03-06T17:36:00Z">
        <w:r w:rsidRPr="000B7C7F" w:rsidDel="009227C1">
          <w:rPr>
            <w:rFonts w:ascii="TH SarabunPSK" w:hAnsi="TH SarabunPSK" w:cs="TH SarabunPSK"/>
            <w:sz w:val="32"/>
            <w:szCs w:val="32"/>
          </w:rPr>
          <w:delText>T</w:delText>
        </w:r>
      </w:del>
      <w:r w:rsidRPr="000B7C7F">
        <w:rPr>
          <w:rFonts w:ascii="TH SarabunPSK" w:hAnsi="TH SarabunPSK" w:cs="TH SarabunPSK"/>
          <w:sz w:val="32"/>
          <w:szCs w:val="32"/>
        </w:rPr>
        <w:t>ax</w:t>
      </w:r>
      <w:ins w:id="539" w:author="Suchaya Ananwattanaporn" w:date="2017-03-06T17:36:00Z">
        <w:r w:rsidR="009227C1">
          <w:rPr>
            <w:rFonts w:ascii="TH SarabunPSK" w:hAnsi="TH SarabunPSK" w:cs="TH SarabunPSK"/>
            <w:sz w:val="32"/>
            <w:szCs w:val="32"/>
          </w:rPr>
          <w:t>i</w:t>
        </w:r>
      </w:ins>
      <w:del w:id="540" w:author="Suchaya Ananwattanaporn" w:date="2017-03-06T17:36:00Z">
        <w:r w:rsidRPr="000B7C7F" w:rsidDel="009227C1">
          <w:rPr>
            <w:rFonts w:ascii="TH SarabunPSK" w:hAnsi="TH SarabunPSK" w:cs="TH SarabunPSK"/>
            <w:sz w:val="32"/>
            <w:szCs w:val="32"/>
          </w:rPr>
          <w:delText>I</w:delText>
        </w:r>
      </w:del>
      <w:r w:rsidRPr="000B7C7F">
        <w:rPr>
          <w:rFonts w:ascii="TH SarabunPSK" w:hAnsi="TH SarabunPSK" w:cs="TH SarabunPSK"/>
          <w:sz w:val="32"/>
          <w:szCs w:val="32"/>
        </w:rPr>
        <w:t>nvoice</w:t>
      </w:r>
      <w:del w:id="541" w:author="Suchaya Ananwattanaporn" w:date="2017-03-06T17:36:00Z">
        <w:r w:rsidRPr="000B7C7F" w:rsidDel="009227C1">
          <w:rPr>
            <w:rFonts w:ascii="TH SarabunPSK" w:hAnsi="TH SarabunPSK" w:cs="TH SarabunPSK"/>
            <w:sz w:val="32"/>
            <w:szCs w:val="32"/>
          </w:rPr>
          <w:delText>PdfGenerator</w:delText>
        </w:r>
      </w:del>
    </w:p>
    <w:p w:rsidR="00146721" w:rsidRDefault="00146721">
      <w:pPr>
        <w:ind w:left="1224"/>
        <w:rPr>
          <w:rFonts w:ascii="TH SarabunPSK" w:hAnsi="TH SarabunPSK" w:cs="TH SarabunPSK"/>
          <w:sz w:val="32"/>
          <w:szCs w:val="32"/>
          <w:lang w:eastAsia="ja-JP"/>
        </w:rPr>
        <w:pPrChange w:id="542" w:author="Suchaya Ananwattanaporn" w:date="2017-03-08T12:43:00Z">
          <w:pPr>
            <w:spacing w:after="160" w:line="259" w:lineRule="auto"/>
          </w:pPr>
        </w:pPrChange>
      </w:pPr>
      <w:del w:id="543" w:author="Suchaya Ananwattanaporn" w:date="2017-03-08T12:43:00Z">
        <w:r w:rsidDel="007929BA">
          <w:rPr>
            <w:rFonts w:ascii="TH SarabunPSK" w:hAnsi="TH SarabunPSK" w:cs="TH SarabunPSK"/>
            <w:sz w:val="32"/>
            <w:szCs w:val="32"/>
            <w:cs/>
            <w:lang w:eastAsia="ja-JP"/>
          </w:rPr>
          <w:br w:type="page"/>
        </w:r>
      </w:del>
    </w:p>
    <w:p w:rsidR="00851853" w:rsidRDefault="003859CC" w:rsidP="00851853">
      <w:pPr>
        <w:pStyle w:val="Heading1"/>
        <w:numPr>
          <w:ilvl w:val="0"/>
          <w:numId w:val="40"/>
        </w:numPr>
        <w:rPr>
          <w:rFonts w:ascii="TH SarabunPSK" w:hAnsi="TH SarabunPSK" w:cs="TH SarabunPSK"/>
          <w:b/>
          <w:bCs/>
          <w:szCs w:val="32"/>
        </w:rPr>
      </w:pPr>
      <w:bookmarkStart w:id="544" w:name="_Toc476740272"/>
      <w:ins w:id="545" w:author="Suchaya Ananwattanaporn" w:date="2017-03-06T17:38:00Z">
        <w:r>
          <w:rPr>
            <w:rFonts w:ascii="TH SarabunPSK" w:hAnsi="TH SarabunPSK" w:cs="TH SarabunPSK" w:hint="cs"/>
            <w:b/>
            <w:bCs/>
            <w:szCs w:val="32"/>
            <w:cs/>
          </w:rPr>
          <w:t>การ</w:t>
        </w:r>
      </w:ins>
      <w:r w:rsidR="00146721">
        <w:rPr>
          <w:rFonts w:ascii="TH SarabunPSK" w:hAnsi="TH SarabunPSK" w:cs="TH SarabunPSK" w:hint="cs"/>
          <w:b/>
          <w:bCs/>
          <w:szCs w:val="32"/>
          <w:cs/>
        </w:rPr>
        <w:t>เตรียมข้อมูล</w:t>
      </w:r>
      <w:ins w:id="546" w:author="Suchaya Ananwattanaporn" w:date="2017-03-06T17:38:00Z">
        <w:r>
          <w:rPr>
            <w:rFonts w:ascii="TH SarabunPSK" w:hAnsi="TH SarabunPSK" w:cs="TH SarabunPSK" w:hint="cs"/>
            <w:b/>
            <w:bCs/>
            <w:szCs w:val="32"/>
            <w:cs/>
          </w:rPr>
          <w:t>เพื่อใช้งาน</w:t>
        </w:r>
      </w:ins>
      <w:bookmarkEnd w:id="544"/>
    </w:p>
    <w:p w:rsidR="00646E4E" w:rsidRPr="00E117FC" w:rsidRDefault="00D42862" w:rsidP="00646E4E">
      <w:pPr>
        <w:pStyle w:val="Heading2"/>
        <w:numPr>
          <w:ilvl w:val="1"/>
          <w:numId w:val="43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547" w:name="_Toc476740273"/>
      <w:ins w:id="548" w:author="Suchaya Ananwattanaporn" w:date="2017-03-07T09:58:00Z">
        <w:r>
          <w:rPr>
            <w:rFonts w:ascii="TH SarabunPSK" w:hAnsi="TH SarabunPSK" w:cs="TH SarabunPSK" w:hint="cs"/>
            <w:b/>
            <w:bCs/>
            <w:color w:val="0070C0"/>
            <w:sz w:val="32"/>
            <w:szCs w:val="32"/>
            <w:cs/>
          </w:rPr>
          <w:t>การตั้งค่า</w:t>
        </w:r>
      </w:ins>
      <w:r w:rsidR="00646E4E" w:rsidRPr="00021688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>ข้อมูล</w:t>
      </w:r>
      <w:r w:rsidR="009979C2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>ผู้ขาย</w:t>
      </w:r>
      <w:bookmarkEnd w:id="547"/>
    </w:p>
    <w:p w:rsidR="004945F4" w:rsidRDefault="00875625">
      <w:pPr>
        <w:ind w:left="720" w:firstLine="720"/>
        <w:jc w:val="thaiDistribute"/>
        <w:rPr>
          <w:ins w:id="549" w:author="Suchaya Ananwattanaporn" w:date="2017-03-08T10:56:00Z"/>
          <w:rFonts w:ascii="TH SarabunPSK" w:hAnsi="TH SarabunPSK" w:cs="TH SarabunPSK"/>
          <w:sz w:val="32"/>
          <w:szCs w:val="32"/>
        </w:rPr>
        <w:pPrChange w:id="550" w:author="Suchaya Ananwattanaporn" w:date="2017-03-06T17:53:00Z">
          <w:pPr>
            <w:ind w:left="720" w:firstLine="720"/>
          </w:pPr>
        </w:pPrChange>
      </w:pPr>
      <w:ins w:id="551" w:author="Suchaya Ananwattanaporn" w:date="2017-03-06T17:43:00Z">
        <w:r>
          <w:rPr>
            <w:rFonts w:ascii="TH SarabunPSK" w:hAnsi="TH SarabunPSK" w:cs="TH SarabunPSK" w:hint="cs"/>
            <w:sz w:val="32"/>
            <w:szCs w:val="32"/>
            <w:cs/>
          </w:rPr>
          <w:t>หน้าข้อมูลของผู้ขายนี้จะเป็นหน้าที่กรอกข้อมูลของผู้ประกอบการที่เป็นผู้ขาย</w:t>
        </w:r>
      </w:ins>
      <w:ins w:id="552" w:author="Suchaya Ananwattanaporn" w:date="2017-03-06T17:44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r w:rsidR="00851853">
        <w:rPr>
          <w:rFonts w:ascii="TH SarabunPSK" w:hAnsi="TH SarabunPSK" w:cs="TH SarabunPSK" w:hint="cs"/>
          <w:sz w:val="32"/>
          <w:szCs w:val="32"/>
          <w:cs/>
        </w:rPr>
        <w:t>จากหน้าจอแรกของโปรแกรม ให้เลือก “ตั้งค่า</w:t>
      </w:r>
      <w:del w:id="553" w:author="Suchaya Ananwattanaporn" w:date="2017-03-06T17:42:00Z">
        <w:r w:rsidR="00851853" w:rsidDel="00713C29">
          <w:rPr>
            <w:rFonts w:ascii="TH SarabunPSK" w:hAnsi="TH SarabunPSK" w:cs="TH SarabunPSK"/>
            <w:sz w:val="32"/>
            <w:szCs w:val="32"/>
            <w:cs/>
          </w:rPr>
          <w:delText>-</w:delText>
        </w:r>
      </w:del>
      <w:r w:rsidR="00851853">
        <w:rPr>
          <w:rFonts w:ascii="TH SarabunPSK" w:hAnsi="TH SarabunPSK" w:cs="TH SarabunPSK" w:hint="cs"/>
          <w:sz w:val="32"/>
          <w:szCs w:val="32"/>
          <w:cs/>
        </w:rPr>
        <w:t>ผู้ขาย” จะเข้าสู่หน้าจอ “</w:t>
      </w:r>
      <w:del w:id="554" w:author="Suchaya Ananwattanaporn" w:date="2017-03-08T11:01:00Z">
        <w:r w:rsidR="00851853" w:rsidDel="00FE3AF7">
          <w:rPr>
            <w:rFonts w:ascii="TH SarabunPSK" w:hAnsi="TH SarabunPSK" w:cs="TH SarabunPSK" w:hint="cs"/>
            <w:sz w:val="32"/>
            <w:szCs w:val="32"/>
            <w:cs/>
          </w:rPr>
          <w:delText>การ</w:delText>
        </w:r>
      </w:del>
      <w:r w:rsidR="00851853">
        <w:rPr>
          <w:rFonts w:ascii="TH SarabunPSK" w:hAnsi="TH SarabunPSK" w:cs="TH SarabunPSK" w:hint="cs"/>
          <w:sz w:val="32"/>
          <w:szCs w:val="32"/>
          <w:cs/>
        </w:rPr>
        <w:t>ตั้งค่า</w:t>
      </w:r>
      <w:del w:id="555" w:author="Suchaya Ananwattanaporn" w:date="2017-03-06T17:42:00Z">
        <w:r w:rsidR="00851853" w:rsidDel="00713C29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  <w:r w:rsidR="00851853" w:rsidDel="00713C29">
          <w:rPr>
            <w:rFonts w:ascii="TH SarabunPSK" w:hAnsi="TH SarabunPSK" w:cs="TH SarabunPSK"/>
            <w:sz w:val="32"/>
            <w:szCs w:val="32"/>
            <w:cs/>
          </w:rPr>
          <w:delText>-</w:delText>
        </w:r>
        <w:r w:rsidR="00FE58BC" w:rsidDel="00713C29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r w:rsidR="00FE58BC">
        <w:rPr>
          <w:rFonts w:ascii="TH SarabunPSK" w:hAnsi="TH SarabunPSK" w:cs="TH SarabunPSK" w:hint="cs"/>
          <w:sz w:val="32"/>
          <w:szCs w:val="32"/>
          <w:cs/>
        </w:rPr>
        <w:t>ผู้ขาย” เพื่อสร้าง</w:t>
      </w:r>
      <w:r w:rsidR="00851853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รายละเอียดของผู้ขาย </w:t>
      </w:r>
      <w:ins w:id="556" w:author="Suchaya Ananwattanaporn" w:date="2017-03-06T17:52:00Z">
        <w:r w:rsidRPr="006C473B">
          <w:rPr>
            <w:rFonts w:ascii="TH SarabunPSK" w:hAnsi="TH SarabunPSK" w:cs="TH SarabunPSK"/>
            <w:sz w:val="32"/>
            <w:szCs w:val="32"/>
            <w:cs/>
            <w:rPrChange w:id="557" w:author="Suchaya Ananwattanaporn" w:date="2017-03-06T17:53:00Z">
              <w:rPr>
                <w:cs/>
              </w:rPr>
            </w:rPrChange>
          </w:rPr>
          <w:t xml:space="preserve">เมื่อเข้ามายังหน้าตั้งค่าผู้ขาย </w:t>
        </w:r>
      </w:ins>
      <w:ins w:id="558" w:author="Suchaya Ananwattanaporn" w:date="2017-03-06T17:53:00Z">
        <w:r w:rsidRPr="006C473B">
          <w:rPr>
            <w:rFonts w:ascii="TH SarabunPSK" w:hAnsi="TH SarabunPSK" w:cs="TH SarabunPSK"/>
            <w:sz w:val="32"/>
            <w:szCs w:val="32"/>
            <w:cs/>
            <w:rPrChange w:id="559" w:author="Suchaya Ananwattanaporn" w:date="2017-03-06T17:53:00Z">
              <w:rPr>
                <w:cs/>
              </w:rPr>
            </w:rPrChange>
          </w:rPr>
          <w:t>กรอกข้อมูล</w:t>
        </w:r>
        <w:r w:rsidR="006C473B">
          <w:rPr>
            <w:rFonts w:ascii="TH SarabunPSK" w:hAnsi="TH SarabunPSK" w:cs="TH SarabunPSK" w:hint="cs"/>
            <w:sz w:val="32"/>
            <w:szCs w:val="32"/>
            <w:cs/>
          </w:rPr>
          <w:t>ค่าต่างๆ ดังนี้</w:t>
        </w:r>
      </w:ins>
    </w:p>
    <w:p w:rsidR="00851853" w:rsidRPr="006C473B" w:rsidRDefault="00851853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rPrChange w:id="560" w:author="Suchaya Ananwattanaporn" w:date="2017-03-06T17:53:00Z">
            <w:rPr/>
          </w:rPrChange>
        </w:rPr>
        <w:pPrChange w:id="561" w:author="Suchaya Ananwattanaporn" w:date="2017-03-06T17:53:00Z">
          <w:pPr>
            <w:ind w:left="720" w:firstLine="720"/>
          </w:pPr>
        </w:pPrChange>
      </w:pPr>
      <w:del w:id="562" w:author="Suchaya Ananwattanaporn" w:date="2017-03-06T17:53:00Z">
        <w:r w:rsidRPr="006C473B" w:rsidDel="006C473B">
          <w:rPr>
            <w:rFonts w:ascii="TH SarabunPSK" w:hAnsi="TH SarabunPSK" w:cs="TH SarabunPSK"/>
            <w:sz w:val="32"/>
            <w:szCs w:val="32"/>
            <w:cs/>
            <w:rPrChange w:id="563" w:author="Suchaya Ananwattanaporn" w:date="2017-03-06T17:53:00Z">
              <w:rPr>
                <w:cs/>
              </w:rPr>
            </w:rPrChange>
          </w:rPr>
          <w:delText>รวมถึงกำหนดค่าเริ่มต้นของเลขที่เอกสารอิเล็กทรอนิกส์ที่จะถูกสร้างจากโปรแกรม และอัตราภาษีมูลค่าเพิ่ม</w:delText>
        </w:r>
      </w:del>
    </w:p>
    <w:p w:rsidR="004945F4" w:rsidRDefault="00713C29" w:rsidP="00851853">
      <w:pPr>
        <w:ind w:left="720"/>
        <w:jc w:val="center"/>
        <w:rPr>
          <w:ins w:id="564" w:author="Suchaya Ananwattanaporn" w:date="2017-03-08T10:57:00Z"/>
          <w:rFonts w:ascii="TH SarabunPSK" w:hAnsi="TH SarabunPSK" w:cs="TH SarabunPSK"/>
          <w:sz w:val="32"/>
          <w:szCs w:val="32"/>
          <w:cs/>
        </w:rPr>
      </w:pPr>
      <w:ins w:id="565" w:author="Suchaya Ananwattanaporn" w:date="2017-03-06T17:42:00Z">
        <w:r>
          <w:rPr>
            <w:rFonts w:ascii="TH SarabunPSK" w:hAnsi="TH SarabunPSK" w:cs="TH SarabunPSK"/>
            <w:noProof/>
            <w:sz w:val="32"/>
            <w:szCs w:val="32"/>
          </w:rPr>
          <w:lastRenderedPageBreak/>
          <w:drawing>
            <wp:inline distT="0" distB="0" distL="0" distR="0">
              <wp:extent cx="3968750" cy="2704067"/>
              <wp:effectExtent l="0" t="0" r="0" b="1270"/>
              <wp:docPr id="449" name="Picture 4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77473" cy="271001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4945F4" w:rsidRDefault="00E86794" w:rsidP="004945F4">
      <w:pPr>
        <w:ind w:left="2160" w:firstLine="720"/>
        <w:rPr>
          <w:ins w:id="566" w:author="Suchaya Ananwattanaporn" w:date="2017-03-08T10:57:00Z"/>
          <w:rFonts w:ascii="TH SarabunPSK" w:hAnsi="TH SarabunPSK" w:cs="TH SarabunPSK"/>
          <w:sz w:val="32"/>
          <w:szCs w:val="32"/>
        </w:rPr>
      </w:pPr>
      <w:ins w:id="567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568" w:author="Suchaya Ananwattanaporn" w:date="2017-03-08T10:57:00Z">
        <w:r w:rsidR="004945F4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4945F4"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4945F4" w:rsidRPr="008B2AFB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="004945F4"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ins w:id="569" w:author="Suchaya Ananwattanaporn" w:date="2017-03-08T10:57:00Z">
        <w:r w:rsidR="004945F4"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="004945F4" w:rsidRPr="008B2AFB">
          <w:rPr>
            <w:rFonts w:ascii="TH SarabunPSK" w:hAnsi="TH SarabunPSK" w:cs="TH SarabunPSK"/>
            <w:sz w:val="32"/>
            <w:szCs w:val="32"/>
          </w:rPr>
          <w:noBreakHyphen/>
        </w:r>
        <w:r w:rsidR="004945F4"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4945F4" w:rsidRPr="008B2AFB">
          <w:rPr>
            <w:rFonts w:ascii="TH SarabunPSK" w:hAnsi="TH SarabunPSK" w:cs="TH SarabunPSK"/>
            <w:sz w:val="32"/>
            <w:szCs w:val="32"/>
          </w:rPr>
          <w:instrText xml:space="preserve"> SEQ Figure \</w:instrText>
        </w:r>
        <w:r w:rsidR="004945F4" w:rsidRPr="008B2AFB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="004945F4" w:rsidRPr="008B2AFB">
          <w:rPr>
            <w:rFonts w:ascii="TH SarabunPSK" w:hAnsi="TH SarabunPSK" w:cs="TH SarabunPSK"/>
            <w:sz w:val="32"/>
            <w:szCs w:val="32"/>
          </w:rPr>
          <w:instrText xml:space="preserve">ARABIC \s 1 </w:instrText>
        </w:r>
        <w:r w:rsidR="004945F4"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ins w:id="570" w:author="Suchaya Ananwattanaporn" w:date="2017-03-08T13:18:00Z">
        <w:r w:rsidR="00C056F8">
          <w:rPr>
            <w:rFonts w:ascii="TH SarabunPSK" w:hAnsi="TH SarabunPSK" w:cs="TH SarabunPSK"/>
            <w:noProof/>
            <w:sz w:val="32"/>
            <w:szCs w:val="32"/>
          </w:rPr>
          <w:t>1</w:t>
        </w:r>
      </w:ins>
      <w:ins w:id="571" w:author="Suchaya Ananwattanaporn" w:date="2017-03-08T10:57:00Z">
        <w:r w:rsidR="004945F4"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="004945F4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4945F4">
          <w:rPr>
            <w:rFonts w:ascii="TH SarabunPSK" w:hAnsi="TH SarabunPSK" w:cs="TH SarabunPSK" w:hint="cs"/>
            <w:sz w:val="32"/>
            <w:szCs w:val="32"/>
            <w:cs/>
          </w:rPr>
          <w:t xml:space="preserve">หน้าจอหลักของโปรแกรม </w:t>
        </w:r>
        <w:r w:rsidR="004945F4">
          <w:rPr>
            <w:rFonts w:ascii="TH SarabunPSK" w:hAnsi="TH SarabunPSK" w:cs="TH SarabunPSK"/>
            <w:sz w:val="32"/>
            <w:szCs w:val="32"/>
          </w:rPr>
          <w:t>PDF Generator on PC</w:t>
        </w:r>
      </w:ins>
    </w:p>
    <w:p w:rsidR="004945F4" w:rsidRDefault="004945F4" w:rsidP="00851853">
      <w:pPr>
        <w:ind w:left="720"/>
        <w:jc w:val="center"/>
        <w:rPr>
          <w:ins w:id="572" w:author="Suchaya Ananwattanaporn" w:date="2017-03-08T10:57:00Z"/>
          <w:rFonts w:ascii="TH SarabunPSK" w:hAnsi="TH SarabunPSK" w:cs="TH SarabunPSK"/>
          <w:sz w:val="32"/>
          <w:szCs w:val="32"/>
        </w:rPr>
      </w:pPr>
    </w:p>
    <w:p w:rsidR="00851853" w:rsidRDefault="005F11E3" w:rsidP="00851853">
      <w:pPr>
        <w:ind w:left="720"/>
        <w:jc w:val="center"/>
        <w:rPr>
          <w:ins w:id="573" w:author="Suchaya Sunny" w:date="2017-01-18T11:11:00Z"/>
          <w:rFonts w:ascii="TH SarabunPSK" w:hAnsi="TH SarabunPSK" w:cs="TH SarabunPSK"/>
          <w:sz w:val="32"/>
          <w:szCs w:val="32"/>
        </w:rPr>
      </w:pPr>
      <w:del w:id="574" w:author="Suchaya Sunny" w:date="2017-01-18T11:10:00Z">
        <w:r w:rsidDel="00AF7B8E">
          <w:rPr>
            <w:noProof/>
          </w:rPr>
          <w:drawing>
            <wp:inline distT="0" distB="0" distL="0" distR="0" wp14:anchorId="0863E1F7" wp14:editId="7AE086B6">
              <wp:extent cx="5048250" cy="466725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48250" cy="4667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7A3969" w:rsidRPr="00851853" w:rsidRDefault="00875625" w:rsidP="00851853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ins w:id="575" w:author="Suchaya Ananwattanaporn" w:date="2017-03-06T17:52:00Z">
        <w:r>
          <w:rPr>
            <w:noProof/>
          </w:rPr>
          <w:drawing>
            <wp:inline distT="0" distB="0" distL="0" distR="0" wp14:anchorId="10634F7F" wp14:editId="0189B6CF">
              <wp:extent cx="4254500" cy="2916686"/>
              <wp:effectExtent l="0" t="0" r="0" b="0"/>
              <wp:docPr id="451" name="Picture 4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62984" cy="29225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76" w:author="Suchaya Sunny" w:date="2017-01-18T18:05:00Z">
        <w:del w:id="577" w:author="Suchaya Ananwattanaporn" w:date="2017-03-06T17:40:00Z">
          <w:r w:rsidR="00293860" w:rsidDel="00713C29">
            <w:rPr>
              <w:noProof/>
            </w:rPr>
            <w:drawing>
              <wp:inline distT="0" distB="0" distL="0" distR="0" wp14:anchorId="598F0902" wp14:editId="60E69A43">
                <wp:extent cx="5856973" cy="3521123"/>
                <wp:effectExtent l="0" t="0" r="0" b="3175"/>
                <wp:docPr id="448" name="Picture 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8337" cy="3527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:rsidR="00851853" w:rsidDel="00111D9E" w:rsidRDefault="00021688" w:rsidP="00021688">
      <w:pPr>
        <w:ind w:left="2160" w:firstLine="720"/>
        <w:rPr>
          <w:del w:id="578" w:author="Suchaya Ananwattanaporn" w:date="2017-03-08T12:44:00Z"/>
          <w:rFonts w:ascii="TH SarabunPSK" w:hAnsi="TH SarabunPSK" w:cs="TH SarabunPSK"/>
          <w:sz w:val="32"/>
          <w:szCs w:val="32"/>
        </w:rPr>
      </w:pPr>
      <w:bookmarkStart w:id="579" w:name="_Toc417517721"/>
      <w:bookmarkStart w:id="580" w:name="_Toc476686611"/>
      <w:del w:id="581" w:author="Suchaya Ananwattanaporn" w:date="2017-03-08T12:51:00Z">
        <w:r w:rsidRPr="008B2AFB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582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8B2AF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B2AFB">
        <w:rPr>
          <w:rFonts w:ascii="TH SarabunPSK" w:hAnsi="TH SarabunPSK" w:cs="TH SarabunPSK"/>
          <w:sz w:val="32"/>
          <w:szCs w:val="32"/>
        </w:rPr>
        <w:fldChar w:fldCharType="begin"/>
      </w:r>
      <w:r w:rsidRPr="008B2AFB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8B2AFB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8B2AFB">
        <w:rPr>
          <w:rFonts w:ascii="TH SarabunPSK" w:hAnsi="TH SarabunPSK" w:cs="TH SarabunPSK"/>
          <w:sz w:val="32"/>
          <w:szCs w:val="32"/>
        </w:rPr>
        <w:fldChar w:fldCharType="end"/>
      </w:r>
      <w:r w:rsidRPr="008B2AFB">
        <w:rPr>
          <w:rFonts w:ascii="TH SarabunPSK" w:hAnsi="TH SarabunPSK" w:cs="TH SarabunPSK"/>
          <w:sz w:val="32"/>
          <w:szCs w:val="32"/>
        </w:rPr>
        <w:noBreakHyphen/>
      </w:r>
      <w:del w:id="583" w:author="Suchaya Ananwattanaporn" w:date="2017-03-08T10:57:00Z">
        <w:r w:rsidRPr="008B2AFB" w:rsidDel="008B0C4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B2AFB" w:rsidDel="008B0C4E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8B2AFB" w:rsidDel="008B0C4E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8B2AFB" w:rsidDel="008B0C4E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8B2AFB" w:rsidDel="008B0C4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B2AFB" w:rsidDel="008B0C4E">
          <w:rPr>
            <w:rFonts w:ascii="TH SarabunPSK" w:hAnsi="TH SarabunPSK" w:cs="TH SarabunPSK"/>
            <w:noProof/>
            <w:sz w:val="32"/>
            <w:szCs w:val="32"/>
          </w:rPr>
          <w:delText>1</w:delText>
        </w:r>
        <w:r w:rsidRPr="008B2AFB" w:rsidDel="008B0C4E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B2AFB" w:rsidDel="008B0C4E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bookmarkEnd w:id="579"/>
      <w:ins w:id="584" w:author="Suchaya Ananwattanaporn" w:date="2017-03-08T10:57:00Z">
        <w:r w:rsidR="008B0C4E">
          <w:rPr>
            <w:rFonts w:ascii="TH SarabunPSK" w:hAnsi="TH SarabunPSK" w:cs="TH SarabunPSK"/>
            <w:sz w:val="32"/>
            <w:szCs w:val="32"/>
          </w:rPr>
          <w:t>2</w:t>
        </w:r>
        <w:r w:rsidR="008B0C4E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r w:rsidRPr="008B2AFB">
        <w:rPr>
          <w:rFonts w:ascii="TH SarabunPSK" w:hAnsi="TH SarabunPSK" w:cs="TH SarabunPSK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การใส่ข้อมูลใน</w:t>
      </w:r>
      <w:r>
        <w:rPr>
          <w:rFonts w:ascii="TH SarabunPSK" w:hAnsi="TH SarabunPSK" w:cs="TH SarabunPSK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“</w:t>
      </w:r>
      <w:del w:id="585" w:author="Suchaya Ananwattanaporn" w:date="2017-03-08T10:58:00Z">
        <w:r w:rsidDel="00CC759C">
          <w:rPr>
            <w:rFonts w:ascii="TH SarabunPSK" w:hAnsi="TH SarabunPSK" w:cs="TH SarabunPSK" w:hint="cs"/>
            <w:sz w:val="32"/>
            <w:szCs w:val="32"/>
            <w:cs/>
          </w:rPr>
          <w:delText>การ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ตั้งค่า</w:t>
      </w:r>
      <w:del w:id="586" w:author="Suchaya Ananwattanaporn" w:date="2017-03-08T10:58:00Z">
        <w:r w:rsidDel="00CC759C">
          <w:rPr>
            <w:rFonts w:ascii="TH SarabunPSK" w:hAnsi="TH SarabunPSK" w:cs="TH SarabunPSK"/>
            <w:sz w:val="32"/>
            <w:szCs w:val="32"/>
            <w:cs/>
          </w:rPr>
          <w:delText xml:space="preserve"> - 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ผู้ขาย”</w:t>
      </w:r>
      <w:bookmarkEnd w:id="580"/>
    </w:p>
    <w:p w:rsidR="004945F4" w:rsidRDefault="004945F4">
      <w:pPr>
        <w:ind w:left="2160" w:firstLine="720"/>
        <w:rPr>
          <w:ins w:id="587" w:author="Suchaya Ananwattanaporn" w:date="2017-03-06T17:54:00Z"/>
          <w:rFonts w:ascii="TH SarabunPSK" w:hAnsi="TH SarabunPSK" w:cs="TH SarabunPSK"/>
          <w:sz w:val="32"/>
          <w:szCs w:val="32"/>
        </w:rPr>
        <w:pPrChange w:id="588" w:author="Suchaya Ananwattanaporn" w:date="2017-03-08T12:44:00Z">
          <w:pPr/>
        </w:pPrChange>
      </w:pPr>
    </w:p>
    <w:p w:rsidR="00562E9F" w:rsidRDefault="009A705F" w:rsidP="00562E9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del w:id="589" w:author="Suchaya Ananwattanaporn" w:date="2017-03-08T11:01:00Z">
        <w:r w:rsidDel="00443390">
          <w:rPr>
            <w:rFonts w:ascii="TH SarabunPSK" w:hAnsi="TH SarabunPSK" w:cs="TH SarabunPSK" w:hint="cs"/>
            <w:sz w:val="32"/>
            <w:szCs w:val="32"/>
            <w:cs/>
          </w:rPr>
          <w:delText>ฟิลด์</w:delText>
        </w:r>
      </w:del>
      <w:ins w:id="590" w:author="Suchaya Ananwattanaporn" w:date="2017-03-08T11:01:00Z">
        <w:r w:rsidR="00443390">
          <w:rPr>
            <w:rFonts w:ascii="TH SarabunPSK" w:hAnsi="TH SarabunPSK" w:cs="TH SarabunPSK" w:hint="cs"/>
            <w:sz w:val="32"/>
            <w:szCs w:val="32"/>
            <w:cs/>
          </w:rPr>
          <w:t xml:space="preserve">หัวข้อต่างๆ </w:t>
        </w:r>
      </w:ins>
      <w:r>
        <w:rPr>
          <w:rFonts w:ascii="TH SarabunPSK" w:hAnsi="TH SarabunPSK" w:cs="TH SarabunPSK" w:hint="cs"/>
          <w:sz w:val="32"/>
          <w:szCs w:val="32"/>
          <w:cs/>
        </w:rPr>
        <w:t>บนหน้าจอ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01"/>
        <w:gridCol w:w="2785"/>
        <w:gridCol w:w="3319"/>
        <w:gridCol w:w="3651"/>
        <w:tblGridChange w:id="591">
          <w:tblGrid>
            <w:gridCol w:w="5"/>
            <w:gridCol w:w="696"/>
            <w:gridCol w:w="5"/>
            <w:gridCol w:w="2780"/>
            <w:gridCol w:w="5"/>
            <w:gridCol w:w="3314"/>
            <w:gridCol w:w="5"/>
            <w:gridCol w:w="3646"/>
            <w:gridCol w:w="5"/>
          </w:tblGrid>
        </w:tblGridChange>
      </w:tblGrid>
      <w:tr w:rsidR="00491D62" w:rsidRPr="003728D4" w:rsidTr="00491D62">
        <w:trPr>
          <w:trHeight w:val="300"/>
          <w:tblHeader/>
        </w:trPr>
        <w:tc>
          <w:tcPr>
            <w:tcW w:w="3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491D62" w:rsidRPr="008B2AFB" w:rsidRDefault="00491D62" w:rsidP="00D56041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No</w:t>
            </w:r>
          </w:p>
        </w:tc>
        <w:tc>
          <w:tcPr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491D62" w:rsidRPr="008B2AFB" w:rsidRDefault="00FC5908" w:rsidP="00D56041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592" w:author="Suchaya Ananwattanaporn" w:date="2017-03-06T17:57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หัวข้อ</w:t>
              </w:r>
            </w:ins>
            <w:del w:id="593" w:author="Suchaya Ananwattanaporn" w:date="2017-03-06T17:57:00Z">
              <w:r w:rsidR="00491D62" w:rsidDel="00FC5908"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delText>ชื่อฟิลด์</w:delText>
              </w:r>
            </w:del>
          </w:p>
        </w:tc>
        <w:tc>
          <w:tcPr>
            <w:tcW w:w="15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491D62" w:rsidRPr="008B2AFB" w:rsidRDefault="00491D62" w:rsidP="00D56041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491D62" w:rsidRPr="008B2AFB" w:rsidRDefault="00FE58BC" w:rsidP="00D56041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del w:id="594" w:author="Suchaya Ananwattanaporn" w:date="2017-03-06T17:55:00Z">
              <w:r w:rsidDel="00260F4D"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delText>คำอธิบาย</w:delText>
              </w:r>
            </w:del>
            <w:ins w:id="595" w:author="Suchaya Ananwattanaporn" w:date="2017-03-06T17:55:00Z">
              <w:r w:rsidR="00260F4D"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หมายเหตุ</w:t>
              </w:r>
            </w:ins>
          </w:p>
        </w:tc>
      </w:tr>
      <w:tr w:rsidR="00491D62" w:rsidRPr="003728D4" w:rsidTr="00491D62">
        <w:trPr>
          <w:trHeight w:val="600"/>
        </w:trPr>
        <w:tc>
          <w:tcPr>
            <w:tcW w:w="3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3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ชื่อผู้ประกอบการ</w:t>
            </w:r>
          </w:p>
        </w:tc>
        <w:tc>
          <w:tcPr>
            <w:tcW w:w="15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A19F3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596" w:author="Suchaya Ananwattanaporn" w:date="2017-03-06T17:5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491D62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ชื่อผู้ประกอบการที่ต้องการออกใบกำกับภาษี</w:t>
            </w:r>
          </w:p>
        </w:tc>
        <w:tc>
          <w:tcPr>
            <w:tcW w:w="1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del w:id="597" w:author="Suchaya Ananwattanaporn" w:date="2017-03-06T17:54:00Z">
              <w:r w:rsidRPr="008B2AFB" w:rsidDel="004A19F3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8B2AFB" w:rsidDel="004A19F3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8B2AFB" w:rsidDel="004A19F3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ความยาวไม่เกิน </w:t>
            </w:r>
            <w:ins w:id="598" w:author="Suchaya Sunny" w:date="2017-01-18T11:12:00Z">
              <w:r w:rsidR="00AF74C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256</w:t>
              </w:r>
            </w:ins>
            <w:del w:id="599" w:author="Suchaya Sunny" w:date="2017-01-18T11:12:00Z">
              <w:r w:rsidRPr="008B2AFB" w:rsidDel="00AF74C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140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ตัวอักษร</w:t>
            </w:r>
          </w:p>
        </w:tc>
      </w:tr>
      <w:tr w:rsidR="00491D62" w:rsidRPr="003728D4" w:rsidTr="00491D62">
        <w:trPr>
          <w:trHeight w:val="600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3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FC5908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00" w:author="Suchaya Ananwattanaporn" w:date="2017-03-06T17:55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491D62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ที่อยู่บรรทัดที่ </w:t>
            </w:r>
            <w:r w:rsidR="00491D62"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del w:id="601" w:author="Suchaya Ananwattanaporn" w:date="2017-03-06T17:55:00Z">
              <w:r w:rsidRPr="008B2AFB" w:rsidDel="00FC5908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8B2AFB" w:rsidDel="00FC5908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8B2AFB" w:rsidDel="00FC5908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ความยาวไม่เกิน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256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ตัวอักษร</w:t>
            </w:r>
          </w:p>
        </w:tc>
      </w:tr>
      <w:tr w:rsidR="00491D62" w:rsidRPr="003728D4" w:rsidTr="00491D62">
        <w:trPr>
          <w:trHeight w:val="600"/>
        </w:trPr>
        <w:tc>
          <w:tcPr>
            <w:tcW w:w="3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FC5908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02" w:author="Suchaya Ananwattanaporn" w:date="2017-03-06T17:55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491D62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ที่อยู่บรรทัดที่ </w:t>
            </w:r>
            <w:r w:rsidR="00491D62"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491D62" w:rsidRPr="008B2AFB" w:rsidRDefault="00491D62" w:rsidP="00D56041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del w:id="603" w:author="Suchaya Ananwattanaporn" w:date="2017-03-06T17:55:00Z">
              <w:r w:rsidRPr="008B2AFB" w:rsidDel="00FC5908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8B2AFB" w:rsidDel="00FC5908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8B2AFB" w:rsidDel="00FC5908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ความยาวไม่เกิน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256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ตัวอักษร</w:t>
            </w:r>
          </w:p>
        </w:tc>
      </w:tr>
      <w:tr w:rsidR="00FC5908" w:rsidRPr="003728D4" w:rsidTr="0070286C">
        <w:tblPrEx>
          <w:tblW w:w="5000" w:type="pct"/>
          <w:tblPrExChange w:id="604" w:author="Suchaya Ananwattanaporn" w:date="2017-03-06T17:55:00Z">
            <w:tblPrEx>
              <w:tblW w:w="5000" w:type="pct"/>
            </w:tblPrEx>
          </w:tblPrExChange>
        </w:tblPrEx>
        <w:trPr>
          <w:trHeight w:val="600"/>
          <w:ins w:id="605" w:author="Suchaya Ananwattanaporn" w:date="2017-03-06T17:55:00Z"/>
          <w:trPrChange w:id="606" w:author="Suchaya Ananwattanaporn" w:date="2017-03-06T17:55:00Z">
            <w:trPr>
              <w:gridAfter w:val="0"/>
              <w:trHeight w:val="600"/>
            </w:trPr>
          </w:trPrChange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PrChange w:id="607" w:author="Suchaya Ananwattanaporn" w:date="2017-03-06T17:55:00Z">
              <w:tcPr>
                <w:tcW w:w="335" w:type="pct"/>
                <w:gridSpan w:val="2"/>
                <w:tcBorders>
                  <w:top w:val="nil"/>
                  <w:left w:val="single" w:sz="4" w:space="0" w:color="auto"/>
                  <w:bottom w:val="single" w:sz="4" w:space="0" w:color="000000"/>
                  <w:right w:val="single" w:sz="4" w:space="0" w:color="auto"/>
                </w:tcBorders>
                <w:vAlign w:val="center"/>
              </w:tcPr>
            </w:tcPrChange>
          </w:tcPr>
          <w:p w:rsidR="00FC5908" w:rsidRPr="008B2AFB" w:rsidRDefault="00FC5908">
            <w:pPr>
              <w:jc w:val="center"/>
              <w:rPr>
                <w:ins w:id="608" w:author="Suchaya Ananwattanaporn" w:date="2017-03-06T17:55:00Z"/>
                <w:rFonts w:ascii="TH SarabunPSK" w:hAnsi="TH SarabunPSK" w:cs="TH SarabunPSK"/>
                <w:color w:val="000000"/>
                <w:sz w:val="32"/>
                <w:szCs w:val="32"/>
              </w:rPr>
              <w:pPrChange w:id="609" w:author="Suchaya Ananwattanaporn" w:date="2017-03-06T17:55:00Z">
                <w:pPr/>
              </w:pPrChange>
            </w:pPr>
            <w:ins w:id="610" w:author="Suchaya Ananwattanaporn" w:date="2017-03-06T17:55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lastRenderedPageBreak/>
                <w:t>3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tcPrChange w:id="611" w:author="Suchaya Ananwattanaporn" w:date="2017-03-06T17:55:00Z">
              <w:tcPr>
                <w:tcW w:w="1332" w:type="pct"/>
                <w:gridSpan w:val="2"/>
                <w:tcBorders>
                  <w:top w:val="nil"/>
                  <w:left w:val="single" w:sz="4" w:space="0" w:color="auto"/>
                  <w:bottom w:val="single" w:sz="4" w:space="0" w:color="000000"/>
                  <w:right w:val="single" w:sz="4" w:space="0" w:color="auto"/>
                </w:tcBorders>
                <w:vAlign w:val="center"/>
              </w:tcPr>
            </w:tcPrChange>
          </w:tcPr>
          <w:p w:rsidR="00FC5908" w:rsidRPr="008B2AFB" w:rsidRDefault="00FC5908" w:rsidP="00FC5908">
            <w:pPr>
              <w:rPr>
                <w:ins w:id="612" w:author="Suchaya Ananwattanaporn" w:date="2017-03-06T17:55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13" w:author="Suchaya Ananwattanaporn" w:date="2017-03-06T17:57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จังหวัด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614" w:author="Suchaya Ananwattanaporn" w:date="2017-03-06T17:55:00Z">
              <w:tcPr>
                <w:tcW w:w="1587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FC5908" w:rsidRDefault="00FC5908" w:rsidP="00FC5908">
            <w:pPr>
              <w:rPr>
                <w:ins w:id="615" w:author="Suchaya Ananwattanaporn" w:date="2017-03-06T17:55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16" w:author="Suchaya Ananwattanaporn" w:date="2017-03-06T17:57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เลือกจังหวัด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617" w:author="Suchaya Ananwattanaporn" w:date="2017-03-06T17:55:00Z">
              <w:tcPr>
                <w:tcW w:w="1746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FC5908" w:rsidRPr="008B2AFB" w:rsidRDefault="00FC5908" w:rsidP="00FC5908">
            <w:pPr>
              <w:rPr>
                <w:ins w:id="618" w:author="Suchaya Ananwattanaporn" w:date="2017-03-06T17:55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19" w:author="Suchaya Ananwattanaporn" w:date="2017-03-06T17:57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สามารถค้นหาได้โดยกดอักษรตัวแรกของชื่อจังหวัด</w:t>
              </w:r>
            </w:ins>
          </w:p>
        </w:tc>
      </w:tr>
      <w:tr w:rsidR="00FC5908" w:rsidRPr="003728D4" w:rsidTr="0070286C">
        <w:trPr>
          <w:trHeight w:val="600"/>
          <w:ins w:id="620" w:author="Suchaya Ananwattanaporn" w:date="2017-03-06T17:59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FC5908" w:rsidRPr="008B2AFB" w:rsidRDefault="00FC5908" w:rsidP="00232CDD">
            <w:pPr>
              <w:jc w:val="center"/>
              <w:rPr>
                <w:ins w:id="621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22" w:author="Suchaya Ananwattanaporn" w:date="2017-03-06T17:59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4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C5908" w:rsidRDefault="00FC5908" w:rsidP="00FC5908">
            <w:pPr>
              <w:rPr>
                <w:ins w:id="623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24" w:author="Suchaya Ananwattanaporn" w:date="2017-03-06T17:59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Default="00FC5908" w:rsidP="00FC5908">
            <w:pPr>
              <w:rPr>
                <w:ins w:id="625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26" w:author="Suchaya Ananwattanaporn" w:date="2017-03-06T18:01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Default="00FC5908" w:rsidP="00FC5908">
            <w:pPr>
              <w:rPr>
                <w:ins w:id="627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28" w:author="Suchaya Ananwattanaporn" w:date="2017-03-06T18:01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</w:tr>
      <w:tr w:rsidR="00FC5908" w:rsidRPr="003728D4" w:rsidTr="0070286C">
        <w:trPr>
          <w:trHeight w:val="600"/>
          <w:ins w:id="629" w:author="Suchaya Ananwattanaporn" w:date="2017-03-06T17:59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FC5908" w:rsidRPr="008B2AFB" w:rsidRDefault="00FC5908" w:rsidP="00FC5908">
            <w:pPr>
              <w:jc w:val="center"/>
              <w:rPr>
                <w:ins w:id="630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31" w:author="Suchaya Ananwattanaporn" w:date="2017-03-06T18:00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5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C5908" w:rsidRDefault="00FC5908" w:rsidP="00FC5908">
            <w:pPr>
              <w:rPr>
                <w:ins w:id="632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33" w:author="Suchaya Ananwattanaporn" w:date="2017-03-06T17:59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</w:ins>
            <w:ins w:id="634" w:author="Suchaya Ananwattanaporn" w:date="2017-03-06T18:00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Default="00FC5908" w:rsidP="00FC5908">
            <w:pPr>
              <w:rPr>
                <w:ins w:id="635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36" w:author="Suchaya Ananwattanaporn" w:date="2017-03-06T18:01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Default="00FC5908" w:rsidP="00FC5908">
            <w:pPr>
              <w:rPr>
                <w:ins w:id="637" w:author="Suchaya Ananwattanaporn" w:date="2017-03-06T17:59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38" w:author="Suchaya Ananwattanaporn" w:date="2017-03-06T18:01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</w:t>
              </w:r>
            </w:ins>
            <w:ins w:id="639" w:author="Suchaya Ananwattanaporn" w:date="2017-03-06T18:02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</w:tr>
      <w:tr w:rsidR="00FC5908" w:rsidRPr="003728D4" w:rsidTr="00491D62">
        <w:trPr>
          <w:trHeight w:val="600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40" w:author="Suchaya Ananwattanaporn" w:date="2017-03-06T18:08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6</w:t>
              </w:r>
            </w:ins>
            <w:del w:id="641" w:author="Suchaya Ananwattanaporn" w:date="2017-03-06T17:55:00Z">
              <w:r w:rsidR="00FC5908" w:rsidRPr="008B2AFB" w:rsidDel="005C07D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3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42" w:author="Suchaya Ananwattanaporn" w:date="2017-03-06T17:55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รหัสไปรษณีย์ที่สัมพันธ์กับที่อยู่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ข้อมูลเป็นประเภท ตัวเลข ที่ความยาว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5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หลัก</w:t>
            </w:r>
          </w:p>
        </w:tc>
      </w:tr>
      <w:tr w:rsidR="00FC5908" w:rsidRPr="003728D4" w:rsidTr="00491D62">
        <w:trPr>
          <w:trHeight w:val="600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643" w:author="Suchaya Ananwattanaporn" w:date="2017-03-06T18:08:00Z">
              <w:r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4</w:delText>
              </w:r>
            </w:del>
            <w:ins w:id="644" w:author="Suchaya Ananwattanaporn" w:date="2017-03-06T18:08:00Z">
              <w:r w:rsidR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7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2AFB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เลขประจําตัวผู้เสียภาษีอากร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sz w:val="32"/>
                <w:szCs w:val="32"/>
                <w:cs/>
              </w:rPr>
              <w:t>เลขประจําตัวผู้เสียภาษีอากร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ข้อมูลเป็นประเภท ตัวเลข ที่ความยาว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13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หลัก</w:t>
            </w:r>
          </w:p>
        </w:tc>
      </w:tr>
      <w:tr w:rsidR="00FC5908" w:rsidRPr="003728D4" w:rsidTr="00491D62">
        <w:trPr>
          <w:trHeight w:val="690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645" w:author="Suchaya Ananwattanaporn" w:date="2017-03-06T18:08:00Z">
              <w:r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5</w:delText>
              </w:r>
            </w:del>
            <w:ins w:id="646" w:author="Suchaya Ananwattanaporn" w:date="2017-03-06T18:08:00Z">
              <w:r w:rsidR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8</w:t>
              </w:r>
            </w:ins>
          </w:p>
        </w:tc>
        <w:tc>
          <w:tcPr>
            <w:tcW w:w="133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sz w:val="32"/>
                <w:szCs w:val="32"/>
                <w:cs/>
              </w:rPr>
              <w:t>สำนักงานใหญ่ / สาขาเลขที่</w:t>
            </w: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224D8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  <w:ins w:id="647" w:author="Suchaya Ananwattanaporn" w:date="2017-03-06T18:0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เลือก </w:t>
              </w:r>
            </w:ins>
            <w:ins w:id="648" w:author="Suchaya Ananwattanaporn" w:date="2017-03-08T11:04:00Z">
              <w:r w:rsidR="00DB4553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สำนักงานใหญ่</w:t>
              </w:r>
              <w:r w:rsidR="00DB4553">
                <w:rPr>
                  <w:rFonts w:ascii="TH SarabunPSK" w:hAnsi="TH SarabunPSK" w:cs="TH SarabunPSK"/>
                  <w:sz w:val="32"/>
                  <w:szCs w:val="32"/>
                  <w:cs/>
                </w:rPr>
                <w:t>/</w:t>
              </w:r>
              <w:r w:rsidR="00DB4553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สาขาเลขที่</w:t>
              </w:r>
            </w:ins>
            <w:del w:id="649" w:author="Suchaya Ananwattanaporn" w:date="2017-03-08T11:04:00Z">
              <w:r w:rsidR="00FC5908" w:rsidRPr="008B2AFB" w:rsidDel="00DB4553">
                <w:rPr>
                  <w:rFonts w:ascii="TH SarabunPSK" w:hAnsi="TH SarabunPSK" w:cs="TH SarabunPSK"/>
                  <w:sz w:val="32"/>
                  <w:szCs w:val="32"/>
                  <w:cs/>
                </w:rPr>
                <w:delText>ประเภทของสถานที่ออกใบกำกับ</w:delText>
              </w:r>
            </w:del>
          </w:p>
        </w:tc>
        <w:tc>
          <w:tcPr>
            <w:tcW w:w="1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) หากเลือก "สำนักงานใหญ่"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ไม่ต้องใส่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ข้อมูลในช่อง “สาขาเลขที่”</w:t>
            </w:r>
            <w:ins w:id="650" w:author="Suchaya Ananwattanaporn" w:date="2017-03-06T18:02:00Z">
              <w:r w:rsidR="0075401F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 w:rsidR="0075401F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ตัวโปรแกรมจะใส่สาขาเลขที่เป็น </w:t>
              </w:r>
            </w:ins>
            <w:ins w:id="651" w:author="Suchaya Ananwattanaporn" w:date="2017-03-06T18:03:00Z">
              <w:r w:rsidR="0075401F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 w:rsidR="0075401F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00000</w:t>
              </w:r>
              <w:r w:rsidR="0075401F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) </w:t>
              </w:r>
              <w:r w:rsidR="0075401F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ในที่อยู่ตอนสร้าง</w:t>
              </w:r>
            </w:ins>
            <w:ins w:id="652" w:author="Suchaya Ananwattanaporn" w:date="2017-03-08T11:04:00Z">
              <w:r w:rsidR="00DE2E1F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เอกสาร</w:t>
              </w:r>
            </w:ins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</w:rPr>
              <w:br/>
              <w:t>2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หากเลือก “สาขาเลขที่” ให้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ใส่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ข้อมูล 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เป็นประเภท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ตัวเลข ที่ความยาวไม่เกิน 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5 </w:t>
            </w:r>
            <w:r w:rsidRPr="00FE58BC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หลัก และไม่ใช่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"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00000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”</w:t>
            </w:r>
          </w:p>
        </w:tc>
      </w:tr>
      <w:tr w:rsidR="00FC5908" w:rsidRPr="003728D4" w:rsidTr="00491D62">
        <w:trPr>
          <w:trHeight w:val="690"/>
        </w:trPr>
        <w:tc>
          <w:tcPr>
            <w:tcW w:w="3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224D8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  <w:ins w:id="653" w:author="Suchaya Ananwattanaporn" w:date="2017-03-06T18:0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หากเลือก</w:t>
              </w:r>
            </w:ins>
            <w:ins w:id="654" w:author="Suchaya Ananwattanaporn" w:date="2017-03-06T18:05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</w:ins>
            <w:ins w:id="655" w:author="Suchaya Ananwattanaporn" w:date="2017-03-06T18:04:00Z"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“สาขาเลขที่”</w:t>
              </w:r>
            </w:ins>
            <w:ins w:id="656" w:author="Suchaya Ananwattanaporn" w:date="2017-03-06T18:05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จะต้องกรอก</w:t>
              </w:r>
            </w:ins>
            <w:ins w:id="657" w:author="Suchaya Ananwattanaporn" w:date="2017-03-06T18:0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 </w:t>
              </w:r>
            </w:ins>
            <w:r w:rsidR="00FC5908" w:rsidRPr="008B2AFB">
              <w:rPr>
                <w:rFonts w:ascii="TH SarabunPSK" w:hAnsi="TH SarabunPSK" w:cs="TH SarabunPSK"/>
                <w:sz w:val="32"/>
                <w:szCs w:val="32"/>
                <w:cs/>
              </w:rPr>
              <w:t>เลขที่สาขาที่ออกใบกำกับ</w:t>
            </w:r>
          </w:p>
        </w:tc>
        <w:tc>
          <w:tcPr>
            <w:tcW w:w="1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FC5908" w:rsidRPr="003728D4" w:rsidTr="00491D62">
        <w:trPr>
          <w:trHeight w:val="600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58" w:author="Suchaya Ananwattanaporn" w:date="2017-03-06T18:08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9</w:t>
              </w:r>
            </w:ins>
            <w:del w:id="659" w:author="Suchaya Ananwattanaporn" w:date="2017-03-06T18:08:00Z">
              <w:r w:rsidR="00FC5908"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6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60" w:author="Suchaya Ananwattanaporn" w:date="2017-03-06T18:08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เว็บไซต์ของผู้ประกอบการ</w:t>
            </w:r>
            <w:ins w:id="661" w:author="Suchaya Ananwattanaporn" w:date="2017-03-06T18:08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del w:id="662" w:author="Suchaya Ananwattanaporn" w:date="2017-03-06T18:05:00Z">
              <w:r w:rsidRPr="008B2AFB" w:rsidDel="00BB739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8B2AFB" w:rsidDel="00BB739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</w:del>
            <w:ins w:id="663" w:author="Suchaya Ananwattanaporn" w:date="2017-03-07T09:32:00Z">
              <w:r w:rsidR="005B1478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</w:ins>
            <w:del w:id="664" w:author="Suchaya Ananwattanaporn" w:date="2017-03-07T09:32:00Z">
              <w:r w:rsidRPr="008B2AFB" w:rsidDel="005B1478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ความยาวไม่เกิน</w:t>
            </w:r>
            <w:ins w:id="665" w:author="Suchaya Ananwattanaporn" w:date="2017-03-08T11:12:00Z">
              <w:r w:rsidR="00F95B6F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 w:rsidR="00F95B6F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256</w:t>
              </w:r>
            </w:ins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del w:id="666" w:author="Suchaya Ananwattanaporn" w:date="2017-03-08T11:10:00Z">
              <w:r w:rsidRPr="008B2AFB" w:rsidDel="007C2B4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256 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ตัวอักษร</w:t>
            </w:r>
          </w:p>
        </w:tc>
      </w:tr>
      <w:tr w:rsidR="00FC5908" w:rsidRPr="003728D4" w:rsidTr="00491D62">
        <w:trPr>
          <w:trHeight w:val="900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67" w:author="Suchaya Ananwattanaporn" w:date="2017-03-06T18:08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10</w:t>
              </w:r>
            </w:ins>
            <w:del w:id="668" w:author="Suchaya Ananwattanaporn" w:date="2017-03-06T18:08:00Z">
              <w:r w:rsidR="00FC5908"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7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Del="006A4857" w:rsidRDefault="006A4857" w:rsidP="00FC5908">
            <w:pPr>
              <w:rPr>
                <w:del w:id="669" w:author="Suchaya Ananwattanaporn" w:date="2017-03-06T18:08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70" w:author="Suchaya Ananwattanaporn" w:date="2017-03-06T18:08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อีเมลของผู้ประกอบการ</w:t>
            </w:r>
          </w:p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671" w:author="Suchaya Ananwattanaporn" w:date="2017-03-08T11:12:00Z">
              <w:r w:rsidRPr="008B2AFB" w:rsidDel="0019039D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เป็นอีเมลที่ลงทะเบียนไว้กับกรมสรรพากร</w:delText>
              </w:r>
            </w:del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ins w:id="672" w:author="Suchaya Ananwattanaporn" w:date="2017-03-07T09:32:00Z">
              <w:r w:rsidR="005B1478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</w:ins>
            <w:del w:id="673" w:author="Suchaya Ananwattanaporn" w:date="2017-03-06T18:05:00Z">
              <w:r w:rsidRPr="008B2AFB" w:rsidDel="00BB739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8B2AFB" w:rsidDel="00BB739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8B2AFB" w:rsidDel="00BB739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ความยาวไม่เกิน </w:t>
            </w:r>
            <w:del w:id="674" w:author="Suchaya Sunny" w:date="2017-01-18T18:00:00Z">
              <w:r w:rsidRPr="008B2AFB" w:rsidDel="00FC007F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2048 </w:delText>
              </w:r>
            </w:del>
            <w:ins w:id="675" w:author="Suchaya Ananwattanaporn" w:date="2017-03-08T11:12:00Z">
              <w:r w:rsidR="00F95B6F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</w:ins>
            <w:ins w:id="676" w:author="Suchaya Sunny" w:date="2017-01-18T18:00:00Z">
              <w:del w:id="677" w:author="Suchaya Ananwattanaporn" w:date="2017-03-08T11:12:00Z">
                <w:r w:rsidRPr="008B2AFB" w:rsidDel="00F95B6F">
                  <w:rPr>
                    <w:rFonts w:ascii="TH SarabunPSK" w:hAnsi="TH SarabunPSK" w:cs="TH SarabunPSK"/>
                    <w:color w:val="000000"/>
                    <w:sz w:val="32"/>
                    <w:szCs w:val="32"/>
                  </w:rPr>
                  <w:delText>2</w:delText>
                </w:r>
                <w:r w:rsidDel="00F95B6F">
                  <w:rPr>
                    <w:rFonts w:ascii="TH SarabunPSK" w:hAnsi="TH SarabunPSK" w:cs="TH SarabunPSK"/>
                    <w:color w:val="000000"/>
                    <w:sz w:val="32"/>
                    <w:szCs w:val="32"/>
                  </w:rPr>
                  <w:delText>56</w:delText>
                </w:r>
                <w:r w:rsidRPr="008B2AFB" w:rsidDel="00F95B6F">
                  <w:rPr>
                    <w:rFonts w:ascii="TH SarabunPSK" w:hAnsi="TH SarabunPSK" w:cs="TH SarabunPSK"/>
                    <w:color w:val="000000"/>
                    <w:sz w:val="32"/>
                    <w:szCs w:val="32"/>
                    <w:cs/>
                  </w:rPr>
                  <w:delText xml:space="preserve"> </w:delText>
                </w:r>
              </w:del>
            </w:ins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ตัวอักษร</w:t>
            </w:r>
          </w:p>
        </w:tc>
      </w:tr>
      <w:tr w:rsidR="00FC5908" w:rsidRPr="003728D4" w:rsidTr="00491D62">
        <w:trPr>
          <w:trHeight w:val="600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78" w:author="Suchaya Ananwattanaporn" w:date="2017-03-06T18:08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11</w:t>
              </w:r>
            </w:ins>
            <w:del w:id="679" w:author="Suchaya Ananwattanaporn" w:date="2017-03-06T18:08:00Z">
              <w:r w:rsidR="00FC5908"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8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80" w:author="Suchaya Ananwattanaporn" w:date="2017-03-06T18:09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เบอร์โทรศัพท์ของผู้ประกอบการ</w:t>
            </w:r>
            <w:ins w:id="681" w:author="Suchaya Ananwattanaporn" w:date="2017-03-06T18:09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เป็นตัวเลข</w:t>
            </w:r>
            <w:ins w:id="682" w:author="Suchaya Ananwattanaporn" w:date="2017-03-06T18:10:00Z">
              <w:r w:rsidR="00E801B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</w:ins>
            <w:del w:id="683" w:author="Suchaya Ananwattanaporn" w:date="2017-03-06T18:10:00Z">
              <w:r w:rsidRPr="008B2AFB" w:rsidDel="00E801B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มีอักขระ "("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")"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"+"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"-"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 ได้เท่านั้น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ins w:id="684" w:author="Suchaya Ananwattanaporn" w:date="2017-03-06T18:10:00Z">
              <w:r w:rsidR="00E801B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มีความยาวทั้งหมดไม่เกิน </w:t>
              </w:r>
              <w:r w:rsidR="00E801B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26 </w:t>
              </w:r>
              <w:r w:rsidR="00E801B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ตัว</w:t>
              </w:r>
            </w:ins>
          </w:p>
        </w:tc>
      </w:tr>
      <w:tr w:rsidR="00FC5908" w:rsidRPr="003728D4" w:rsidTr="006A4857">
        <w:tblPrEx>
          <w:tblW w:w="5000" w:type="pct"/>
          <w:tblPrExChange w:id="685" w:author="Suchaya Ananwattanaporn" w:date="2017-03-06T18:09:00Z">
            <w:tblPrEx>
              <w:tblW w:w="5000" w:type="pct"/>
            </w:tblPrEx>
          </w:tblPrExChange>
        </w:tblPrEx>
        <w:trPr>
          <w:trHeight w:val="1931"/>
          <w:trPrChange w:id="686" w:author="Suchaya Ananwattanaporn" w:date="2017-03-06T18:09:00Z">
            <w:trPr>
              <w:gridAfter w:val="0"/>
              <w:trHeight w:val="600"/>
            </w:trPr>
          </w:trPrChange>
        </w:trPr>
        <w:tc>
          <w:tcPr>
            <w:tcW w:w="33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687" w:author="Suchaya Ananwattanaporn" w:date="2017-03-06T18:09:00Z">
              <w:tcPr>
                <w:tcW w:w="335" w:type="pct"/>
                <w:gridSpan w:val="2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FC5908" w:rsidRPr="008B2AFB" w:rsidRDefault="00FC5908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tcPrChange w:id="688" w:author="Suchaya Ananwattanaporn" w:date="2017-03-06T18:09:00Z">
              <w:tcPr>
                <w:tcW w:w="1332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  <w:shd w:val="clear" w:color="000000" w:fill="FFFFFF"/>
              </w:tcPr>
            </w:tcPrChange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เบอร์ต่อ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689" w:author="Suchaya Ananwattanaporn" w:date="2017-03-06T18:09:00Z">
              <w:tcPr>
                <w:tcW w:w="1587" w:type="pct"/>
                <w:gridSpan w:val="2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FC5908" w:rsidRDefault="006A4857" w:rsidP="00FC5908">
            <w:pPr>
              <w:rPr>
                <w:ins w:id="690" w:author="Suchaya Ananwattanaporn" w:date="2017-03-06T18:07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91" w:author="Suchaya Ananwattanaporn" w:date="2017-03-06T18:09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เบอร์โทรศัพท์ (เบอร์ต่อ) ของผู้ประกอบการ</w:t>
            </w:r>
            <w:ins w:id="692" w:author="Suchaya Ananwattanaporn" w:date="2017-03-06T18:09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  <w:p w:rsidR="006A4857" w:rsidRPr="006A4857" w:rsidRDefault="006A4857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74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693" w:author="Suchaya Ananwattanaporn" w:date="2017-03-06T18:09:00Z">
              <w:tcPr>
                <w:tcW w:w="1746" w:type="pct"/>
                <w:gridSpan w:val="2"/>
                <w:vMerge/>
                <w:tcBorders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C5908" w:rsidRPr="003728D4" w:rsidTr="00491D62">
        <w:trPr>
          <w:trHeight w:val="600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94" w:author="Suchaya Ananwattanaporn" w:date="2017-03-06T18:08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12</w:t>
              </w:r>
            </w:ins>
            <w:del w:id="695" w:author="Suchaya Ananwattanaporn" w:date="2017-03-06T18:08:00Z">
              <w:r w:rsidR="00FC5908"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9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เบอร์โทรสาร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6A4857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696" w:author="Suchaya Ananwattanaporn" w:date="2017-03-06T18:10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เบอร์โทรสารของผู้ประกอบการ</w:t>
            </w:r>
            <w:ins w:id="697" w:author="Suchaya Ananwattanaporn" w:date="2017-03-06T18:10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เป็นตัวเลข มีอักขระ "("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")"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"+"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"-"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, 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" ได้เท่านั้น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ins w:id="698" w:author="Suchaya Ananwattanaporn" w:date="2017-03-06T18:11:00Z">
              <w:r w:rsidR="00E801B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มีความยาวทั้งหมดไม่เกิน </w:t>
              </w:r>
              <w:r w:rsidR="00E801B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26 </w:t>
              </w:r>
              <w:r w:rsidR="00E801B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ตัว</w:t>
              </w:r>
            </w:ins>
          </w:p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FC5908" w:rsidRPr="003728D4" w:rsidTr="00491D62">
        <w:trPr>
          <w:trHeight w:val="710"/>
        </w:trPr>
        <w:tc>
          <w:tcPr>
            <w:tcW w:w="33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Pr="008B2AFB" w:rsidRDefault="00FC5908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เบอร์ต่อ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Pr="008B2AFB" w:rsidRDefault="006A4857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699" w:author="Suchaya Ananwattanaporn" w:date="2017-03-06T18:10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เบอร์โทรสาร (เบอร์ต่อ) ของผู้ประกอบการ</w:t>
            </w:r>
            <w:ins w:id="700" w:author="Suchaya Ananwattanaporn" w:date="2017-03-06T18:10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C5908" w:rsidRPr="003728D4" w:rsidTr="00491D62">
        <w:trPr>
          <w:trHeight w:val="1200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ins w:id="701" w:author="Suchaya Ananwattanaporn" w:date="2017-03-06T18:09:00Z">
              <w:r w:rsidR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3</w:t>
              </w:r>
            </w:ins>
            <w:del w:id="702" w:author="Suchaya Ananwattanaporn" w:date="2017-03-06T18:09:00Z">
              <w:r w:rsidRPr="008B2AFB" w:rsidDel="006A485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0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ค่าเริ่มต้นของเลขที่เอกสาร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E5376" w:rsidRDefault="00CE5376" w:rsidP="00FC5908">
            <w:pPr>
              <w:rPr>
                <w:ins w:id="703" w:author="Suchaya Ananwattanaporn" w:date="2017-03-06T19:35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704" w:author="Suchaya Ananwattanaporn" w:date="2017-03-06T19:35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ค่าเริ่มต้นของเลขที่เอกสาร</w:t>
            </w:r>
            <w:ins w:id="705" w:author="Suchaya Ananwattanaporn" w:date="2017-03-07T09:32:00Z">
              <w:r w:rsidR="006F7F44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 w:rsidR="006F7F44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</w:ins>
            <w:ins w:id="706" w:author="Suchaya Ananwattanaporn" w:date="2017-03-07T09:33:00Z">
              <w:r w:rsidR="00ED47FE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เมื่อบันทึกและออกจากหน้าจอนี้แล้ว จะไม่สามารถแก้ไขค่าในฟิลด์นี้ได้อีก</w:t>
              </w:r>
            </w:ins>
            <w:ins w:id="707" w:author="Suchaya Ananwattanaporn" w:date="2017-03-07T09:32:00Z">
              <w:r w:rsidR="006F7F44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  <w:p w:rsidR="00FC5908" w:rsidDel="00CE5376" w:rsidRDefault="00FC5908">
            <w:pPr>
              <w:rPr>
                <w:del w:id="708" w:author="Suchaya Ananwattanaporn" w:date="2017-03-06T19:36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709" w:author="Suchaya Ananwattanaporn" w:date="2017-03-06T19:35:00Z"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</w:delText>
              </w:r>
            </w:del>
            <w:del w:id="710" w:author="Suchaya Ananwattanaporn" w:date="2017-03-06T19:36:00Z"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ใช้เป็นค่าเริ่มต้นที่ระบบจะ 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generate 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เลขที่เอกสาร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โดยจากนั้น จะเพิ่มขึ้นจากตัวเลขด้านท้าย ทีละ 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1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หากตัวเลขไปถึง 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9999 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ให้เริ่มใหม่ที่ </w:delText>
              </w:r>
              <w:r w:rsidRPr="008B2AFB" w:rsidDel="00CE537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0001</w:delText>
              </w:r>
            </w:del>
          </w:p>
          <w:p w:rsidR="00FC5908" w:rsidRPr="008B2AFB" w:rsidRDefault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del w:id="711" w:author="Suchaya Ananwattanaporn" w:date="2017-03-06T19:36:00Z">
              <w:r w:rsidDel="00CE5376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delText>เมื่อบันทึกและออกจากหน้าจอนี้แล้ว จะไม่สามารถแก้ไขค่าในฟิลด์นี้ได้อีก</w:delText>
              </w:r>
            </w:del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CE5376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ins w:id="712" w:author="Suchaya Ananwattanaporn" w:date="2017-03-06T18:11:00Z">
              <w:r w:rsidR="004E49A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</w:ins>
            <w:del w:id="713" w:author="Suchaya Ananwattanaporn" w:date="2017-03-06T18:11:00Z">
              <w:r w:rsidRPr="008B2AFB" w:rsidDel="004E49A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8B2AFB" w:rsidDel="004E49A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8B2AFB" w:rsidDel="004E49A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ความยาวไม่เกิน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35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ตัวอักษร</w:t>
            </w:r>
            <w:ins w:id="714" w:author="Suchaya Ananwattanaporn" w:date="2017-03-06T19:36:00Z">
              <w:r w:rsidR="00CE5376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ใช้เป็นค่าเริ่มต้นที่ระบบจะ 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generate 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เลขที่เอกสาร</w:t>
              </w:r>
            </w:ins>
            <w:ins w:id="715" w:author="Suchaya Ananwattanaporn" w:date="2017-03-08T11:13:00Z">
              <w:r w:rsidR="0076387D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</w:ins>
            <w:ins w:id="716" w:author="Suchaya Ananwattanaporn" w:date="2017-03-06T19:36:00Z">
              <w:r w:rsidR="00CE5376" w:rsidRPr="0076387D">
                <w:rPr>
                  <w:rFonts w:ascii="TH SarabunPSK" w:hAnsi="TH SarabunPSK" w:cs="TH SarabunPSK"/>
                  <w:color w:val="000000"/>
                  <w:sz w:val="14"/>
                  <w:szCs w:val="14"/>
                  <w:rPrChange w:id="717" w:author="Suchaya Ananwattanaporn" w:date="2017-03-08T11:13:00Z">
                    <w:rPr>
                      <w:rFonts w:ascii="TH SarabunPSK" w:hAnsi="TH SarabunPSK" w:cs="TH SarabunPSK"/>
                      <w:color w:val="000000"/>
                      <w:sz w:val="32"/>
                      <w:szCs w:val="32"/>
                    </w:rPr>
                  </w:rPrChange>
                </w:rPr>
                <w:br/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โดยจากนั้น จะเพิ่ม</w:t>
              </w:r>
            </w:ins>
            <w:ins w:id="718" w:author="Suchaya Ananwattanaporn" w:date="2017-03-07T09:39:00Z">
              <w:r w:rsidR="000565BC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ค่า</w:t>
              </w:r>
            </w:ins>
            <w:ins w:id="719" w:author="Suchaya Ananwattanaporn" w:date="2017-03-06T19:36:00Z"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ขึ้นจากตัวเลขด้านท้าย ทีละ 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หากตัวเลขไปถึง 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9999 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ให้เริ่มใหม่ที่ </w:t>
              </w:r>
              <w:r w:rsidR="00CE5376"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0001</w:t>
              </w:r>
            </w:ins>
            <w:ins w:id="720" w:author="Suchaya Ananwattanaporn" w:date="2017-03-07T09:49:00Z">
              <w:r w:rsidR="002C181E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 w:rsidR="002C181E" w:rsidRPr="0076387D">
                <w:rPr>
                  <w:rFonts w:ascii="TH SarabunPSK" w:hAnsi="TH SarabunPSK" w:cs="TH SarabunPSK"/>
                  <w:color w:val="000000"/>
                  <w:sz w:val="14"/>
                  <w:szCs w:val="14"/>
                  <w:rPrChange w:id="721" w:author="Suchaya Ananwattanaporn" w:date="2017-03-08T11:14:00Z">
                    <w:rPr>
                      <w:rFonts w:ascii="TH SarabunPSK" w:hAnsi="TH SarabunPSK" w:cs="TH SarabunPSK"/>
                      <w:color w:val="000000"/>
                      <w:sz w:val="32"/>
                      <w:szCs w:val="32"/>
                    </w:rPr>
                  </w:rPrChange>
                </w:rPr>
                <w:br/>
              </w:r>
              <w:r w:rsidR="002C181E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หากกรอกเป็นตัวอักษรทั้งหมด</w:t>
              </w:r>
            </w:ins>
            <w:ins w:id="722" w:author="Suchaya Ananwattanaporn" w:date="2017-03-07T09:50:00Z">
              <w:r w:rsidR="002C181E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</w:ins>
            <w:ins w:id="723" w:author="Suchaya Ananwattanaporn" w:date="2017-03-07T09:49:00Z">
              <w:r w:rsidR="002C181E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ระบบจะทำการเปลี่ยน </w:t>
              </w:r>
            </w:ins>
            <w:ins w:id="724" w:author="Suchaya Ananwattanaporn" w:date="2017-03-07T09:50:00Z">
              <w:r w:rsidR="002C181E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4 </w:t>
              </w:r>
              <w:r w:rsidR="002C181E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หลักหลังสุดเป็น </w:t>
              </w:r>
              <w:r w:rsidR="002C181E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0001 </w:t>
              </w:r>
              <w:r w:rsidR="002C181E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เพื่อเป็นค่าเริ่มต้น</w:t>
              </w:r>
            </w:ins>
          </w:p>
        </w:tc>
      </w:tr>
      <w:tr w:rsidR="00FC5908" w:rsidRPr="0035374C" w:rsidTr="00491D62">
        <w:trPr>
          <w:trHeight w:val="600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ins w:id="725" w:author="Suchaya Ananwattanaporn" w:date="2017-03-08T11:18:00Z">
              <w:r w:rsidR="00D17E0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4</w:t>
              </w:r>
            </w:ins>
            <w:del w:id="726" w:author="Suchaya Ananwattanaporn" w:date="2017-03-08T11:18:00Z">
              <w:r w:rsidRPr="008B2AFB" w:rsidDel="00D17E0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1</w:delText>
              </w:r>
            </w:del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C5908" w:rsidRPr="008B2AFB" w:rsidRDefault="00FC5908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2AF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อัตราภาษีมูลค่าเพิ่ม </w:t>
            </w:r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C5908" w:rsidRPr="008B2AFB" w:rsidRDefault="002C181E" w:rsidP="00FC5908">
            <w:pPr>
              <w:rPr>
                <w:rFonts w:ascii="TH SarabunPSK" w:hAnsi="TH SarabunPSK" w:cs="TH SarabunPSK"/>
                <w:sz w:val="32"/>
                <w:szCs w:val="32"/>
              </w:rPr>
            </w:pPr>
            <w:ins w:id="727" w:author="Suchaya Ananwattanaporn" w:date="2017-03-07T09:50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</w:ins>
            <w:r w:rsidR="00FC5908" w:rsidRPr="008B2AFB">
              <w:rPr>
                <w:rFonts w:ascii="TH SarabunPSK" w:hAnsi="TH SarabunPSK" w:cs="TH SarabunPSK"/>
                <w:sz w:val="32"/>
                <w:szCs w:val="32"/>
                <w:cs/>
              </w:rPr>
              <w:t>อัตราภาษีมูลค่าเพิ่ม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35374C" w:rsidRDefault="002C181E" w:rsidP="00FC5908">
            <w:pPr>
              <w:rPr>
                <w:ins w:id="728" w:author="Suchaya Ananwattanaporn" w:date="2017-03-07T09:5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729" w:author="Suchaya Ananwattanaporn" w:date="2017-03-07T09:50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ค่าตั้งต้น</w:t>
              </w:r>
            </w:ins>
            <w:ins w:id="730" w:author="Suchaya Ananwattanaporn" w:date="2017-03-07T09:51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ระบบจะใส่ </w:t>
              </w:r>
            </w:ins>
            <w:del w:id="731" w:author="Suchaya Ananwattanaporn" w:date="2017-03-07T09:50:00Z">
              <w:r w:rsidR="00FC5908" w:rsidRPr="008B2AFB" w:rsidDel="002C181E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Default value </w:delText>
              </w:r>
              <w:r w:rsidR="00FC5908" w:rsidRPr="008B2AFB" w:rsidDel="002C181E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= </w:delText>
              </w:r>
            </w:del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7</w:t>
            </w:r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="00FC5908" w:rsidRPr="008B2AFB">
              <w:rPr>
                <w:rFonts w:ascii="TH SarabunPSK" w:hAnsi="TH SarabunPSK" w:cs="TH SarabunPSK"/>
                <w:color w:val="000000"/>
                <w:sz w:val="32"/>
                <w:szCs w:val="32"/>
              </w:rPr>
              <w:t>00</w:t>
            </w:r>
            <w:ins w:id="732" w:author="Suchaya Ananwattanaporn" w:date="2017-03-07T09:51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%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ไว้</w:t>
              </w:r>
            </w:ins>
            <w:ins w:id="733" w:author="Suchaya Ananwattanaporn" w:date="2017-03-07T09:53:00Z">
              <w:r w:rsidR="0035374C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ซึ่งสามารถแก้ค่า</w:t>
              </w:r>
            </w:ins>
            <w:del w:id="734" w:author="Suchaya Ananwattanaporn" w:date="2017-03-07T09:54:00Z">
              <w:r w:rsidR="00FC5908" w:rsidRPr="008B2AFB" w:rsidDel="0035374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</w:delText>
              </w:r>
            </w:del>
            <w:ins w:id="735" w:author="Suchaya Ananwattanaporn" w:date="2017-03-07T09:54:00Z">
              <w:r w:rsidR="0035374C"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ภาษีมูลค่าเพิ่ม</w:t>
              </w:r>
              <w:r w:rsidR="0035374C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ได้ภายหลัง</w:t>
              </w:r>
            </w:ins>
          </w:p>
          <w:p w:rsidR="0035374C" w:rsidRDefault="0035374C" w:rsidP="00FC5908">
            <w:pPr>
              <w:rPr>
                <w:ins w:id="736" w:author="Suchaya Ananwattanaporn" w:date="2017-03-07T09:5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737" w:author="Suchaya Ananwattanaporn" w:date="2017-03-07T09:5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หรือแก้ไขค่าภาษีมูลค่าเพิ่มตอนสร้างเอกสารได้</w:t>
              </w:r>
            </w:ins>
          </w:p>
          <w:p w:rsidR="0035374C" w:rsidRPr="007A1C1D" w:rsidRDefault="0035374C" w:rsidP="00FC5908">
            <w:pPr>
              <w:rPr>
                <w:ins w:id="738" w:author="Suchaya Ananwattanaporn" w:date="2017-03-07T09:54:00Z"/>
                <w:rFonts w:ascii="TH SarabunPSK" w:hAnsi="TH SarabunPSK" w:cs="TH SarabunPSK"/>
                <w:color w:val="000000"/>
                <w:sz w:val="14"/>
                <w:szCs w:val="14"/>
                <w:rPrChange w:id="739" w:author="Suchaya Ananwattanaporn" w:date="2017-03-08T11:14:00Z">
                  <w:rPr>
                    <w:ins w:id="740" w:author="Suchaya Ananwattanaporn" w:date="2017-03-07T09:54:00Z"/>
                    <w:rFonts w:ascii="TH SarabunPSK" w:hAnsi="TH SarabunPSK" w:cs="TH SarabunPSK"/>
                    <w:color w:val="000000"/>
                    <w:sz w:val="32"/>
                    <w:szCs w:val="32"/>
                  </w:rPr>
                </w:rPrChange>
              </w:rPr>
            </w:pPr>
          </w:p>
          <w:p w:rsidR="0035374C" w:rsidRPr="0035374C" w:rsidRDefault="0035374C" w:rsidP="00FC5908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741" w:author="Suchaya Ananwattanaporn" w:date="2017-03-07T09:5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โดยค่าภาษีมูลค่าเพิ่มนี้จะคิดเป็นต่อใบเอกสร้าง มิใช่เป็นต่อรายการสินค้า</w:t>
              </w:r>
            </w:ins>
            <w:ins w:id="742" w:author="Suchaya Ananwattanaporn" w:date="2017-03-07T09:55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บริการ</w:t>
              </w:r>
            </w:ins>
          </w:p>
        </w:tc>
      </w:tr>
    </w:tbl>
    <w:p w:rsidR="009A705F" w:rsidRDefault="009A705F" w:rsidP="00562E9F">
      <w:pPr>
        <w:rPr>
          <w:rFonts w:ascii="TH SarabunPSK" w:hAnsi="TH SarabunPSK" w:cs="TH SarabunPSK"/>
          <w:sz w:val="32"/>
          <w:szCs w:val="32"/>
        </w:rPr>
      </w:pPr>
    </w:p>
    <w:p w:rsidR="00843BA6" w:rsidRDefault="009A705F" w:rsidP="00562E9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เมื่อกรอกข้อมูล</w:t>
      </w:r>
      <w:ins w:id="743" w:author="Suchaya Ananwattanaporn" w:date="2017-03-07T09:57:00Z">
        <w:r w:rsidR="00D42862">
          <w:rPr>
            <w:rFonts w:ascii="TH SarabunPSK" w:hAnsi="TH SarabunPSK" w:cs="TH SarabunPSK" w:hint="cs"/>
            <w:sz w:val="32"/>
            <w:szCs w:val="32"/>
            <w:cs/>
          </w:rPr>
          <w:t>ตั้งค่าผู้ขาย</w:t>
        </w:r>
      </w:ins>
      <w:del w:id="744" w:author="Suchaya Ananwattanaporn" w:date="2017-03-07T09:57:00Z">
        <w:r w:rsidDel="00D42862">
          <w:rPr>
            <w:rFonts w:ascii="TH SarabunPSK" w:hAnsi="TH SarabunPSK" w:cs="TH SarabunPSK" w:hint="cs"/>
            <w:sz w:val="32"/>
            <w:szCs w:val="32"/>
            <w:cs/>
          </w:rPr>
          <w:delText>ตามที่ต้องการ</w:delText>
        </w:r>
      </w:del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del w:id="745" w:author="Suchaya Ananwattanaporn" w:date="2017-03-07T10:09:00Z">
        <w:r w:rsidDel="007369E1">
          <w:rPr>
            <w:rFonts w:ascii="TH SarabunPSK" w:hAnsi="TH SarabunPSK" w:cs="TH SarabunPSK" w:hint="cs"/>
            <w:sz w:val="32"/>
            <w:szCs w:val="32"/>
            <w:cs/>
          </w:rPr>
          <w:delText xml:space="preserve">เสร็จแล้ว </w:delText>
        </w:r>
      </w:del>
      <w:ins w:id="746" w:author="Suchaya Ananwattanaporn" w:date="2017-03-07T10:43:00Z">
        <w:r w:rsidR="0010634E">
          <w:rPr>
            <w:rFonts w:ascii="TH SarabunPSK" w:hAnsi="TH SarabunPSK" w:cs="TH SarabunPSK"/>
            <w:sz w:val="32"/>
            <w:szCs w:val="32"/>
            <w:cs/>
          </w:rPr>
          <w:t>(</w:t>
        </w:r>
      </w:ins>
      <w:del w:id="747" w:author="Suchaya Ananwattanaporn" w:date="2017-03-07T10:09:00Z">
        <w:r w:rsidDel="007369E1">
          <w:rPr>
            <w:rFonts w:ascii="TH SarabunPSK" w:hAnsi="TH SarabunPSK" w:cs="TH SarabunPSK" w:hint="cs"/>
            <w:sz w:val="32"/>
            <w:szCs w:val="32"/>
            <w:cs/>
          </w:rPr>
          <w:delText>(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อย่างน้อยต้อง</w:t>
      </w:r>
      <w:ins w:id="748" w:author="Suchaya Ananwattanaporn" w:date="2017-03-07T10:10:00Z">
        <w:r w:rsidR="007369E1">
          <w:rPr>
            <w:rFonts w:ascii="TH SarabunPSK" w:hAnsi="TH SarabunPSK" w:cs="TH SarabunPSK" w:hint="cs"/>
            <w:sz w:val="32"/>
            <w:szCs w:val="32"/>
            <w:cs/>
          </w:rPr>
          <w:t>กรอก</w:t>
        </w:r>
      </w:ins>
      <w:del w:id="749" w:author="Suchaya Ananwattanaporn" w:date="2017-03-07T10:10:00Z">
        <w:r w:rsidDel="007369E1">
          <w:rPr>
            <w:rFonts w:ascii="TH SarabunPSK" w:hAnsi="TH SarabunPSK" w:cs="TH SarabunPSK" w:hint="cs"/>
            <w:sz w:val="32"/>
            <w:szCs w:val="32"/>
            <w:cs/>
          </w:rPr>
          <w:delText>มี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ข้อมูลในฟิลด์ที่มีเครื่องหมาย </w:t>
      </w:r>
      <w:r>
        <w:rPr>
          <w:rFonts w:ascii="TH SarabunPSK" w:hAnsi="TH SarabunPSK" w:cs="TH SarabunPSK"/>
          <w:sz w:val="32"/>
          <w:szCs w:val="32"/>
          <w:cs/>
        </w:rPr>
        <w:t>*</w:t>
      </w:r>
      <w:ins w:id="750" w:author="Suchaya Ananwattanaporn" w:date="2017-03-07T10:10:00Z">
        <w:r w:rsidR="007369E1">
          <w:rPr>
            <w:rFonts w:ascii="TH SarabunPSK" w:hAnsi="TH SarabunPSK" w:cs="TH SarabunPSK" w:hint="cs"/>
            <w:sz w:val="32"/>
            <w:szCs w:val="32"/>
            <w:cs/>
          </w:rPr>
          <w:t xml:space="preserve"> ให้ครบ</w:t>
        </w:r>
      </w:ins>
      <w:ins w:id="751" w:author="Suchaya Ananwattanaporn" w:date="2017-03-07T10:44:00Z">
        <w:r w:rsidR="0010634E">
          <w:rPr>
            <w:rFonts w:ascii="TH SarabunPSK" w:hAnsi="TH SarabunPSK" w:cs="TH SarabunPSK"/>
            <w:sz w:val="32"/>
            <w:szCs w:val="32"/>
            <w:cs/>
          </w:rPr>
          <w:t>)</w:t>
        </w:r>
      </w:ins>
      <w:ins w:id="752" w:author="Suchaya Ananwattanaporn" w:date="2017-03-07T10:10:00Z">
        <w:r w:rsidR="007369E1">
          <w:rPr>
            <w:rFonts w:ascii="TH SarabunPSK" w:hAnsi="TH SarabunPSK" w:cs="TH SarabunPSK" w:hint="cs"/>
            <w:sz w:val="32"/>
            <w:szCs w:val="32"/>
            <w:cs/>
          </w:rPr>
          <w:t xml:space="preserve"> เรียบร้อยแล้ว </w:t>
        </w:r>
      </w:ins>
      <w:del w:id="753" w:author="Suchaya Ananwattanaporn" w:date="2017-03-07T10:10:00Z">
        <w:r w:rsidR="00843BA6" w:rsidDel="007369E1">
          <w:rPr>
            <w:rFonts w:ascii="TH SarabunPSK" w:hAnsi="TH SarabunPSK" w:cs="TH SarabunPSK" w:hint="cs"/>
            <w:sz w:val="32"/>
            <w:szCs w:val="32"/>
            <w:cs/>
          </w:rPr>
          <w:delText>)</w:delText>
        </w:r>
      </w:del>
      <w:r w:rsidR="00843B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del w:id="754" w:author="Suchaya Ananwattanaporn" w:date="2017-03-07T10:11:00Z">
        <w:r w:rsidR="00843BA6" w:rsidDel="007369E1">
          <w:rPr>
            <w:rFonts w:ascii="TH SarabunPSK" w:hAnsi="TH SarabunPSK" w:cs="TH SarabunPSK" w:hint="cs"/>
            <w:sz w:val="32"/>
            <w:szCs w:val="32"/>
            <w:cs/>
          </w:rPr>
          <w:delText>ให้</w:delText>
        </w:r>
      </w:del>
      <w:r w:rsidR="00843BA6">
        <w:rPr>
          <w:rFonts w:ascii="TH SarabunPSK" w:hAnsi="TH SarabunPSK" w:cs="TH SarabunPSK" w:hint="cs"/>
          <w:sz w:val="32"/>
          <w:szCs w:val="32"/>
          <w:cs/>
        </w:rPr>
        <w:t>คลิกปุ่ม “บันทึก” เพื่อจัดเก็บข้อมูล โปรแกรมจะปิดหน้าจอนี้ แล้วกลับไปที่หน้าจอเมนู</w:t>
      </w:r>
      <w:ins w:id="755" w:author="Suchaya Ananwattanaporn" w:date="2017-03-07T10:11:00Z">
        <w:r w:rsidR="007369E1">
          <w:rPr>
            <w:rFonts w:ascii="TH SarabunPSK" w:hAnsi="TH SarabunPSK" w:cs="TH SarabunPSK" w:hint="cs"/>
            <w:sz w:val="32"/>
            <w:szCs w:val="32"/>
            <w:cs/>
          </w:rPr>
          <w:t>หลัก</w:t>
        </w:r>
      </w:ins>
    </w:p>
    <w:p w:rsidR="000601D1" w:rsidRDefault="00843BA6" w:rsidP="00232CDD">
      <w:pPr>
        <w:ind w:firstLine="720"/>
        <w:rPr>
          <w:ins w:id="756" w:author="Suchaya Ananwattanaporn" w:date="2017-03-08T11:17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</w:t>
      </w:r>
      <w:r w:rsidR="00491D62">
        <w:rPr>
          <w:rFonts w:ascii="TH SarabunPSK" w:hAnsi="TH SarabunPSK" w:cs="TH SarabunPSK" w:hint="cs"/>
          <w:sz w:val="32"/>
          <w:szCs w:val="32"/>
          <w:cs/>
        </w:rPr>
        <w:t>ออกจากหน้าจอโดยไม่บันทึกการแก้ไขข้อมูล ให้คลิกปุ่ม “</w:t>
      </w:r>
      <w:ins w:id="757" w:author="Suchaya Ananwattanaporn" w:date="2017-03-07T10:11:00Z">
        <w:r w:rsidR="00EB44CE"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</w:ins>
      <w:del w:id="758" w:author="Suchaya Ananwattanaporn" w:date="2017-03-07T10:11:00Z">
        <w:r w:rsidR="00491D62" w:rsidDel="00EB44CE">
          <w:rPr>
            <w:rFonts w:ascii="TH SarabunPSK" w:hAnsi="TH SarabunPSK" w:cs="TH SarabunPSK" w:hint="cs"/>
            <w:sz w:val="32"/>
            <w:szCs w:val="32"/>
            <w:cs/>
          </w:rPr>
          <w:delText>ออก</w:delText>
        </w:r>
      </w:del>
      <w:r w:rsidR="00491D62">
        <w:rPr>
          <w:rFonts w:ascii="TH SarabunPSK" w:hAnsi="TH SarabunPSK" w:cs="TH SarabunPSK" w:hint="cs"/>
          <w:sz w:val="32"/>
          <w:szCs w:val="32"/>
          <w:cs/>
        </w:rPr>
        <w:t>”</w:t>
      </w:r>
    </w:p>
    <w:p w:rsidR="00D17E07" w:rsidRDefault="00D17E07" w:rsidP="00695B1D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:rsidR="00EB6A8D" w:rsidRDefault="00EB6A8D" w:rsidP="00491D62">
      <w:pPr>
        <w:pStyle w:val="Heading2"/>
        <w:numPr>
          <w:ilvl w:val="1"/>
          <w:numId w:val="43"/>
        </w:numPr>
        <w:rPr>
          <w:ins w:id="759" w:author="Suchaya Ananwattanaporn" w:date="2017-03-07T09:58:00Z"/>
          <w:rFonts w:ascii="TH SarabunPSK" w:hAnsi="TH SarabunPSK" w:cs="TH SarabunPSK"/>
          <w:b/>
          <w:bCs/>
          <w:sz w:val="32"/>
          <w:szCs w:val="32"/>
        </w:rPr>
      </w:pPr>
      <w:bookmarkStart w:id="760" w:name="_Toc476740274"/>
      <w:ins w:id="761" w:author="Suchaya Ananwattanaporn" w:date="2017-03-07T09:58:00Z">
        <w:r>
          <w:rPr>
            <w:rFonts w:ascii="TH SarabunPSK" w:hAnsi="TH SarabunPSK" w:cs="TH SarabunPSK" w:hint="cs"/>
            <w:b/>
            <w:bCs/>
            <w:sz w:val="32"/>
            <w:szCs w:val="32"/>
            <w:cs/>
          </w:rPr>
          <w:t>การแก้ไขค่า</w:t>
        </w:r>
        <w:r w:rsidRPr="00021688">
          <w:rPr>
            <w:rFonts w:ascii="TH SarabunPSK" w:hAnsi="TH SarabunPSK" w:cs="TH SarabunPSK"/>
            <w:b/>
            <w:bCs/>
            <w:color w:val="0070C0"/>
            <w:sz w:val="32"/>
            <w:szCs w:val="32"/>
            <w:cs/>
          </w:rPr>
          <w:t>ข้อมูล</w:t>
        </w:r>
        <w:r>
          <w:rPr>
            <w:rFonts w:ascii="TH SarabunPSK" w:hAnsi="TH SarabunPSK" w:cs="TH SarabunPSK"/>
            <w:b/>
            <w:bCs/>
            <w:color w:val="0070C0"/>
            <w:sz w:val="32"/>
            <w:szCs w:val="32"/>
            <w:cs/>
          </w:rPr>
          <w:t>ผู้ขาย</w:t>
        </w:r>
        <w:bookmarkEnd w:id="760"/>
      </w:ins>
    </w:p>
    <w:p w:rsidR="00912A50" w:rsidRDefault="00912A50">
      <w:pPr>
        <w:pStyle w:val="ListParagraph"/>
        <w:ind w:left="709" w:firstLine="709"/>
        <w:jc w:val="thaiDistribute"/>
        <w:rPr>
          <w:ins w:id="762" w:author="Suchaya Ananwattanaporn" w:date="2017-03-08T11:18:00Z"/>
          <w:rFonts w:ascii="TH SarabunPSK" w:hAnsi="TH SarabunPSK" w:cs="TH SarabunPSK"/>
          <w:sz w:val="32"/>
          <w:szCs w:val="32"/>
        </w:rPr>
        <w:pPrChange w:id="763" w:author="Suchaya Ananwattanaporn" w:date="2017-03-08T11:15:00Z">
          <w:pPr>
            <w:pStyle w:val="ListParagraph"/>
            <w:numPr>
              <w:numId w:val="43"/>
            </w:numPr>
            <w:ind w:left="360" w:hanging="360"/>
            <w:jc w:val="thaiDistribute"/>
          </w:pPr>
        </w:pPrChange>
      </w:pPr>
      <w:ins w:id="764" w:author="Suchaya Ananwattanaporn" w:date="2017-03-07T10:25:00Z">
        <w:r>
          <w:rPr>
            <w:rFonts w:ascii="TH SarabunPSK" w:hAnsi="TH SarabunPSK" w:cs="TH SarabunPSK" w:hint="cs"/>
            <w:sz w:val="32"/>
            <w:szCs w:val="32"/>
            <w:cs/>
          </w:rPr>
          <w:t>เมื่อต้องการแก้ไขข้อมูลผู้ขายสามารถทำได้ โดย</w:t>
        </w:r>
      </w:ins>
      <w:ins w:id="765" w:author="Suchaya Ananwattanaporn" w:date="2017-03-07T10:24:00Z">
        <w:r w:rsidRPr="00912A50">
          <w:rPr>
            <w:rFonts w:ascii="TH SarabunPSK" w:hAnsi="TH SarabunPSK" w:cs="TH SarabunPSK" w:hint="cs"/>
            <w:sz w:val="32"/>
            <w:szCs w:val="32"/>
            <w:cs/>
          </w:rPr>
          <w:t>จากหน้าจอแรกของโปรแกรม ให้เลือก “ตั้งค่าผู้ขาย” จะเข้าสู่หน้าจอ “การตั้งค่า</w:t>
        </w:r>
        <w:r>
          <w:rPr>
            <w:rFonts w:ascii="TH SarabunPSK" w:hAnsi="TH SarabunPSK" w:cs="TH SarabunPSK" w:hint="cs"/>
            <w:sz w:val="32"/>
            <w:szCs w:val="32"/>
            <w:cs/>
          </w:rPr>
          <w:t>ผู้ขาย” หน้าจะแสดง</w:t>
        </w:r>
        <w:r w:rsidRPr="00912A50">
          <w:rPr>
            <w:rFonts w:ascii="TH SarabunPSK" w:hAnsi="TH SarabunPSK" w:cs="TH SarabunPSK" w:hint="cs"/>
            <w:sz w:val="32"/>
            <w:szCs w:val="32"/>
            <w:cs/>
          </w:rPr>
          <w:t xml:space="preserve">ละเอียดของผู้ขาย เมื่อเข้ามายังหน้าตั้งค่าผู้ขาย </w:t>
        </w:r>
      </w:ins>
      <w:ins w:id="766" w:author="Suchaya Ananwattanaporn" w:date="2017-03-07T10:25:00Z">
        <w:r>
          <w:rPr>
            <w:rFonts w:ascii="TH SarabunPSK" w:hAnsi="TH SarabunPSK" w:cs="TH SarabunPSK" w:hint="cs"/>
            <w:sz w:val="32"/>
            <w:szCs w:val="32"/>
            <w:cs/>
          </w:rPr>
          <w:t>สามารถแก้ไข</w:t>
        </w:r>
      </w:ins>
      <w:ins w:id="767" w:author="Suchaya Ananwattanaporn" w:date="2017-03-07T10:24:00Z">
        <w:r w:rsidRPr="00912A50">
          <w:rPr>
            <w:rFonts w:ascii="TH SarabunPSK" w:hAnsi="TH SarabunPSK" w:cs="TH SarabunPSK" w:hint="cs"/>
            <w:sz w:val="32"/>
            <w:szCs w:val="32"/>
            <w:cs/>
          </w:rPr>
          <w:t>ข้อมูลค่าต่างๆ</w:t>
        </w:r>
      </w:ins>
      <w:ins w:id="768" w:author="Suchaya Ananwattanaporn" w:date="2017-03-07T10:26:00Z">
        <w:r>
          <w:rPr>
            <w:rFonts w:ascii="TH SarabunPSK" w:hAnsi="TH SarabunPSK" w:cs="TH SarabunPSK" w:hint="cs"/>
            <w:sz w:val="32"/>
            <w:szCs w:val="32"/>
            <w:cs/>
          </w:rPr>
          <w:t>ได้</w:t>
        </w:r>
      </w:ins>
      <w:ins w:id="769" w:author="Suchaya Ananwattanaporn" w:date="2017-03-07T10:24:00Z">
        <w:r w:rsidRPr="00912A50">
          <w:rPr>
            <w:rFonts w:ascii="TH SarabunPSK" w:hAnsi="TH SarabunPSK" w:cs="TH SarabunPSK" w:hint="cs"/>
            <w:sz w:val="32"/>
            <w:szCs w:val="32"/>
            <w:cs/>
          </w:rPr>
          <w:t xml:space="preserve"> ดังนี้</w:t>
        </w:r>
      </w:ins>
    </w:p>
    <w:p w:rsidR="00D17E07" w:rsidRPr="000601D1" w:rsidRDefault="00D17E07">
      <w:pPr>
        <w:pStyle w:val="ListParagraph"/>
        <w:ind w:left="709" w:firstLine="709"/>
        <w:jc w:val="thaiDistribute"/>
        <w:rPr>
          <w:ins w:id="770" w:author="Suchaya Ananwattanaporn" w:date="2017-03-07T10:24:00Z"/>
          <w:rFonts w:ascii="TH SarabunPSK" w:hAnsi="TH SarabunPSK" w:cs="TH SarabunPSK"/>
          <w:sz w:val="32"/>
          <w:szCs w:val="32"/>
          <w:rPrChange w:id="771" w:author="Suchaya Ananwattanaporn" w:date="2017-03-08T11:15:00Z">
            <w:rPr>
              <w:ins w:id="772" w:author="Suchaya Ananwattanaporn" w:date="2017-03-07T10:24:00Z"/>
            </w:rPr>
          </w:rPrChange>
        </w:rPr>
        <w:pPrChange w:id="773" w:author="Suchaya Ananwattanaporn" w:date="2017-03-08T11:15:00Z">
          <w:pPr>
            <w:pStyle w:val="ListParagraph"/>
            <w:numPr>
              <w:numId w:val="43"/>
            </w:numPr>
            <w:ind w:left="360" w:hanging="360"/>
            <w:jc w:val="thaiDistribute"/>
          </w:pPr>
        </w:pPrChange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701"/>
        <w:gridCol w:w="2785"/>
        <w:gridCol w:w="3319"/>
        <w:gridCol w:w="3651"/>
        <w:tblGridChange w:id="774">
          <w:tblGrid>
            <w:gridCol w:w="5"/>
            <w:gridCol w:w="696"/>
            <w:gridCol w:w="5"/>
            <w:gridCol w:w="2780"/>
            <w:gridCol w:w="5"/>
            <w:gridCol w:w="3314"/>
            <w:gridCol w:w="5"/>
            <w:gridCol w:w="3646"/>
            <w:gridCol w:w="5"/>
          </w:tblGrid>
        </w:tblGridChange>
      </w:tblGrid>
      <w:tr w:rsidR="00912A50" w:rsidRPr="008B2AFB" w:rsidTr="0070286C">
        <w:trPr>
          <w:trHeight w:val="300"/>
          <w:tblHeader/>
          <w:ins w:id="775" w:author="Suchaya Ananwattanaporn" w:date="2017-03-07T10:26:00Z"/>
        </w:trPr>
        <w:tc>
          <w:tcPr>
            <w:tcW w:w="3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12A50" w:rsidRPr="008B2AFB" w:rsidRDefault="00912A50" w:rsidP="0070286C">
            <w:pPr>
              <w:jc w:val="center"/>
              <w:rPr>
                <w:ins w:id="776" w:author="Suchaya Ananwattanaporn" w:date="2017-03-07T10:26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777" w:author="Suchaya Ananwattanaporn" w:date="2017-03-07T10:26:00Z">
              <w:r w:rsidRPr="008B2AFB">
                <w:rPr>
                  <w:rFonts w:ascii="TH SarabunPSK" w:hAnsi="TH SarabunPSK" w:cs="TH SarabunPSK"/>
                  <w:b/>
                  <w:bCs/>
                  <w:color w:val="000000"/>
                  <w:sz w:val="32"/>
                  <w:szCs w:val="32"/>
                </w:rPr>
                <w:t>No</w:t>
              </w:r>
            </w:ins>
          </w:p>
        </w:tc>
        <w:tc>
          <w:tcPr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12A50" w:rsidRPr="008B2AFB" w:rsidRDefault="00912A50" w:rsidP="0070286C">
            <w:pPr>
              <w:jc w:val="center"/>
              <w:rPr>
                <w:ins w:id="778" w:author="Suchaya Ananwattanaporn" w:date="2017-03-07T10:26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779" w:author="Suchaya Ananwattanaporn" w:date="2017-03-07T10:26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หัวข้อ</w:t>
              </w:r>
            </w:ins>
          </w:p>
        </w:tc>
        <w:tc>
          <w:tcPr>
            <w:tcW w:w="15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12A50" w:rsidRPr="008B2AFB" w:rsidRDefault="00912A50" w:rsidP="0070286C">
            <w:pPr>
              <w:jc w:val="center"/>
              <w:rPr>
                <w:ins w:id="780" w:author="Suchaya Ananwattanaporn" w:date="2017-03-07T10:26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781" w:author="Suchaya Ananwattanaporn" w:date="2017-03-07T10:26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ความหมาย</w:t>
              </w:r>
            </w:ins>
          </w:p>
        </w:tc>
        <w:tc>
          <w:tcPr>
            <w:tcW w:w="1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12A50" w:rsidRPr="008B2AFB" w:rsidRDefault="00912A50" w:rsidP="0070286C">
            <w:pPr>
              <w:jc w:val="center"/>
              <w:rPr>
                <w:ins w:id="782" w:author="Suchaya Ananwattanaporn" w:date="2017-03-07T10:26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783" w:author="Suchaya Ananwattanaporn" w:date="2017-03-07T10:26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หมายเหตุ</w:t>
              </w:r>
            </w:ins>
          </w:p>
        </w:tc>
      </w:tr>
      <w:tr w:rsidR="00912A50" w:rsidRPr="008B2AFB" w:rsidTr="00D17E07">
        <w:tblPrEx>
          <w:tblW w:w="5000" w:type="pct"/>
          <w:tblPrExChange w:id="784" w:author="Suchaya Ananwattanaporn" w:date="2017-03-08T11:18:00Z">
            <w:tblPrEx>
              <w:tblW w:w="5000" w:type="pct"/>
            </w:tblPrEx>
          </w:tblPrExChange>
        </w:tblPrEx>
        <w:trPr>
          <w:trHeight w:val="600"/>
          <w:ins w:id="785" w:author="Suchaya Ananwattanaporn" w:date="2017-03-07T10:26:00Z"/>
          <w:trPrChange w:id="786" w:author="Suchaya Ananwattanaporn" w:date="2017-03-08T11:18:00Z">
            <w:trPr>
              <w:gridAfter w:val="0"/>
              <w:trHeight w:val="600"/>
            </w:trPr>
          </w:trPrChange>
        </w:trPr>
        <w:tc>
          <w:tcPr>
            <w:tcW w:w="335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787" w:author="Suchaya Ananwattanaporn" w:date="2017-03-08T11:18:00Z">
              <w:tcPr>
                <w:tcW w:w="335" w:type="pct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jc w:val="center"/>
              <w:rPr>
                <w:ins w:id="78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789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</w:ins>
          </w:p>
        </w:tc>
        <w:tc>
          <w:tcPr>
            <w:tcW w:w="1332" w:type="pct"/>
            <w:tcBorders>
              <w:top w:val="single" w:sz="4" w:space="0" w:color="auto"/>
              <w:left w:val="nil"/>
              <w:right w:val="nil"/>
            </w:tcBorders>
            <w:shd w:val="clear" w:color="000000" w:fill="FFFFFF"/>
            <w:hideMark/>
            <w:tcPrChange w:id="790" w:author="Suchaya Ananwattanaporn" w:date="2017-03-08T11:18:00Z">
              <w:tcPr>
                <w:tcW w:w="1332" w:type="pct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nil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rPr>
                <w:ins w:id="79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792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ชื่อผู้ประกอบการ</w:t>
              </w:r>
            </w:ins>
          </w:p>
        </w:tc>
        <w:tc>
          <w:tcPr>
            <w:tcW w:w="158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793" w:author="Suchaya Ananwattanaporn" w:date="2017-03-08T11:18:00Z">
              <w:tcPr>
                <w:tcW w:w="1587" w:type="pct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rPr>
                <w:ins w:id="794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795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ชื่อผู้ประกอบการที่ต้องการออกใบกำกับภาษี</w:t>
              </w:r>
            </w:ins>
          </w:p>
        </w:tc>
        <w:tc>
          <w:tcPr>
            <w:tcW w:w="1746" w:type="pc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000000" w:fill="FFFFFF"/>
            <w:hideMark/>
            <w:tcPrChange w:id="796" w:author="Suchaya Ananwattanaporn" w:date="2017-03-08T11:18:00Z">
              <w:tcPr>
                <w:tcW w:w="1746" w:type="pct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rPr>
                <w:ins w:id="79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798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ข้อมูลความยาวไม่เกิน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256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ตัวอักษร</w:t>
              </w:r>
            </w:ins>
          </w:p>
        </w:tc>
      </w:tr>
      <w:tr w:rsidR="00D17E07" w:rsidRPr="008B2AFB" w:rsidTr="00D17E07">
        <w:tblPrEx>
          <w:tblW w:w="5000" w:type="pct"/>
          <w:tblPrExChange w:id="799" w:author="Suchaya Ananwattanaporn" w:date="2017-03-08T11:18:00Z">
            <w:tblPrEx>
              <w:tblW w:w="5000" w:type="pct"/>
            </w:tblPrEx>
          </w:tblPrExChange>
        </w:tblPrEx>
        <w:trPr>
          <w:trHeight w:val="600"/>
          <w:ins w:id="800" w:author="Suchaya Ananwattanaporn" w:date="2017-03-08T11:18:00Z"/>
          <w:trPrChange w:id="801" w:author="Suchaya Ananwattanaporn" w:date="2017-03-08T11:18:00Z">
            <w:trPr>
              <w:gridAfter w:val="0"/>
              <w:trHeight w:val="600"/>
            </w:trPr>
          </w:trPrChange>
        </w:trPr>
        <w:tc>
          <w:tcPr>
            <w:tcW w:w="335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802" w:author="Suchaya Ananwattanaporn" w:date="2017-03-08T11:18:00Z">
              <w:tcPr>
                <w:tcW w:w="335" w:type="pct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D17E07" w:rsidRPr="008B2AFB" w:rsidRDefault="00D17E07" w:rsidP="0070286C">
            <w:pPr>
              <w:jc w:val="center"/>
              <w:rPr>
                <w:ins w:id="803" w:author="Suchaya Ananwattanaporn" w:date="2017-03-08T11:18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left w:val="nil"/>
              <w:bottom w:val="single" w:sz="4" w:space="0" w:color="auto"/>
              <w:right w:val="nil"/>
            </w:tcBorders>
            <w:shd w:val="clear" w:color="000000" w:fill="FFFFFF"/>
            <w:tcPrChange w:id="804" w:author="Suchaya Ananwattanaporn" w:date="2017-03-08T11:18:00Z">
              <w:tcPr>
                <w:tcW w:w="1332" w:type="pct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nil"/>
                </w:tcBorders>
                <w:shd w:val="clear" w:color="000000" w:fill="FFFFFF"/>
              </w:tcPr>
            </w:tcPrChange>
          </w:tcPr>
          <w:p w:rsidR="00D17E07" w:rsidRPr="008B2AFB" w:rsidRDefault="00D17E07" w:rsidP="0070286C">
            <w:pPr>
              <w:rPr>
                <w:ins w:id="805" w:author="Suchaya Ananwattanaporn" w:date="2017-03-08T11:18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58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806" w:author="Suchaya Ananwattanaporn" w:date="2017-03-08T11:18:00Z">
              <w:tcPr>
                <w:tcW w:w="1587" w:type="pct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D17E07" w:rsidRDefault="00D17E07" w:rsidP="0070286C">
            <w:pPr>
              <w:rPr>
                <w:ins w:id="807" w:author="Suchaya Ananwattanaporn" w:date="2017-03-08T11:18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746" w:type="pct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808" w:author="Suchaya Ananwattanaporn" w:date="2017-03-08T11:18:00Z">
              <w:tcPr>
                <w:tcW w:w="1746" w:type="pct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D17E07" w:rsidRPr="008B2AFB" w:rsidRDefault="00D17E07" w:rsidP="0070286C">
            <w:pPr>
              <w:rPr>
                <w:ins w:id="809" w:author="Suchaya Ananwattanaporn" w:date="2017-03-08T11:18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912A50" w:rsidRPr="008B2AFB" w:rsidTr="0070286C">
        <w:trPr>
          <w:trHeight w:val="600"/>
          <w:ins w:id="810" w:author="Suchaya Ananwattanaporn" w:date="2017-03-07T10:26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81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12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</w:t>
              </w:r>
            </w:ins>
          </w:p>
        </w:tc>
        <w:tc>
          <w:tcPr>
            <w:tcW w:w="133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13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14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ที่อยู่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1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16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ที่อยู่บรรทัดที่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1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18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ตัวอักษร</w:t>
              </w:r>
            </w:ins>
          </w:p>
        </w:tc>
      </w:tr>
      <w:tr w:rsidR="00912A50" w:rsidRPr="008B2AFB" w:rsidTr="0070286C">
        <w:trPr>
          <w:trHeight w:val="600"/>
          <w:ins w:id="819" w:author="Suchaya Ananwattanaporn" w:date="2017-03-07T10:26:00Z"/>
        </w:trPr>
        <w:tc>
          <w:tcPr>
            <w:tcW w:w="3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12A50" w:rsidRPr="008B2AFB" w:rsidRDefault="00912A50" w:rsidP="0070286C">
            <w:pPr>
              <w:rPr>
                <w:ins w:id="820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12A50" w:rsidRPr="008B2AFB" w:rsidRDefault="00912A50" w:rsidP="0070286C">
            <w:pPr>
              <w:rPr>
                <w:ins w:id="82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2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23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ที่อยู่บรรทัดที่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24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25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ตัวอักษร</w:t>
              </w:r>
            </w:ins>
          </w:p>
        </w:tc>
      </w:tr>
      <w:tr w:rsidR="00912A50" w:rsidRPr="008B2AFB" w:rsidTr="0070286C">
        <w:trPr>
          <w:trHeight w:val="600"/>
          <w:ins w:id="826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912A50" w:rsidRPr="008B2AFB" w:rsidRDefault="00912A50" w:rsidP="0070286C">
            <w:pPr>
              <w:jc w:val="center"/>
              <w:rPr>
                <w:ins w:id="82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28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3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912A50" w:rsidRPr="008B2AFB" w:rsidRDefault="00912A50" w:rsidP="0070286C">
            <w:pPr>
              <w:rPr>
                <w:ins w:id="82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30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จังหวัด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Default="00912A50" w:rsidP="0070286C">
            <w:pPr>
              <w:rPr>
                <w:ins w:id="83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32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เลือกจังหวัด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Pr="008B2AFB" w:rsidRDefault="00912A50" w:rsidP="0070286C">
            <w:pPr>
              <w:rPr>
                <w:ins w:id="833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34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สามารถค้นหาได้โดยกดอักษรตัวแรกของชื่อจังหวัด</w:t>
              </w:r>
            </w:ins>
          </w:p>
        </w:tc>
      </w:tr>
      <w:tr w:rsidR="00912A50" w:rsidTr="0070286C">
        <w:trPr>
          <w:trHeight w:val="600"/>
          <w:ins w:id="835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912A50" w:rsidRPr="008B2AFB" w:rsidRDefault="00912A50" w:rsidP="0070286C">
            <w:pPr>
              <w:jc w:val="center"/>
              <w:rPr>
                <w:ins w:id="836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37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4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912A50" w:rsidRDefault="00912A50" w:rsidP="0070286C">
            <w:pPr>
              <w:rPr>
                <w:ins w:id="83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39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Default="00912A50" w:rsidP="0070286C">
            <w:pPr>
              <w:rPr>
                <w:ins w:id="840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41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Default="00912A50" w:rsidP="0070286C">
            <w:pPr>
              <w:rPr>
                <w:ins w:id="84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43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</w:tr>
      <w:tr w:rsidR="00912A50" w:rsidTr="0070286C">
        <w:trPr>
          <w:trHeight w:val="600"/>
          <w:ins w:id="844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912A50" w:rsidRPr="008B2AFB" w:rsidRDefault="00912A50" w:rsidP="0070286C">
            <w:pPr>
              <w:jc w:val="center"/>
              <w:rPr>
                <w:ins w:id="84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46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5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912A50" w:rsidRDefault="00912A50" w:rsidP="0070286C">
            <w:pPr>
              <w:rPr>
                <w:ins w:id="84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48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Default="00912A50" w:rsidP="0070286C">
            <w:pPr>
              <w:rPr>
                <w:ins w:id="84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50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Default="00912A50" w:rsidP="0070286C">
            <w:pPr>
              <w:rPr>
                <w:ins w:id="85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852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</w:tr>
      <w:tr w:rsidR="00912A50" w:rsidRPr="008B2AFB" w:rsidTr="0070286C">
        <w:trPr>
          <w:trHeight w:val="600"/>
          <w:ins w:id="853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854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55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6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56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57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รหัสไปรษณีย์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5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59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รหัสไปรษณีย์ที่สัมพันธ์กับที่อยู่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60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61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ข้อมูลเป็นประเภท ตัวเลข ที่ความยาว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5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หลัก</w:t>
              </w:r>
            </w:ins>
          </w:p>
        </w:tc>
      </w:tr>
      <w:tr w:rsidR="00912A50" w:rsidRPr="008B2AFB" w:rsidTr="0070286C">
        <w:trPr>
          <w:trHeight w:val="600"/>
          <w:ins w:id="862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863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64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7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65" w:author="Suchaya Ananwattanaporn" w:date="2017-03-07T10:26:00Z"/>
                <w:rFonts w:ascii="TH SarabunPSK" w:hAnsi="TH SarabunPSK" w:cs="TH SarabunPSK"/>
                <w:sz w:val="32"/>
                <w:szCs w:val="32"/>
                <w:cs/>
              </w:rPr>
            </w:pPr>
            <w:ins w:id="866" w:author="Suchaya Ananwattanaporn" w:date="2017-03-07T10:26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เลขประจําตัวผู้เสียภาษีอากร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67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  <w:ins w:id="868" w:author="Suchaya Ananwattanaporn" w:date="2017-03-07T10:26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เลขประจําตัวผู้เสียภาษีอากร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6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70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ข้อมูลเป็นประเภท ตัวเลข ที่ความยาว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13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หลัก</w:t>
              </w:r>
            </w:ins>
          </w:p>
        </w:tc>
      </w:tr>
      <w:tr w:rsidR="00912A50" w:rsidRPr="008B2AFB" w:rsidTr="0070286C">
        <w:trPr>
          <w:trHeight w:val="690"/>
          <w:ins w:id="871" w:author="Suchaya Ananwattanaporn" w:date="2017-03-07T10:26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87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73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8</w:t>
              </w:r>
            </w:ins>
          </w:p>
        </w:tc>
        <w:tc>
          <w:tcPr>
            <w:tcW w:w="133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74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  <w:ins w:id="875" w:author="Suchaya Ananwattanaporn" w:date="2017-03-07T10:26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สำนักงานใหญ่ / สาขาเลขที่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76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  <w:ins w:id="877" w:author="Suchaya Ananwattanaporn" w:date="2017-03-07T10:26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เลือก </w:t>
              </w:r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ประเภทของสถานที่ออกใบกำกับ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7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79" w:author="Suchaya Ananwattanaporn" w:date="2017-03-07T10:26:00Z"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) หากเลือก "สำนักงานใหญ่"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ไม่ต้องใส่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ข้อมูลในช่อง “สาขาเลขที่”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ตัวโปรแกรมจะใส่สาขาเลขที่เป็น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00000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)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ในที่อยู่ตอนสร้างใบกำกับฯ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  <w:t>2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 หากเลือก “สาขาเลขที่” ให้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ใส่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เป็นประเภท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ตัวเลข ที่ความยาวไม่เกิน 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5 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หลัก และไม่ใช่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"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00000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”</w:t>
              </w:r>
            </w:ins>
          </w:p>
        </w:tc>
      </w:tr>
      <w:tr w:rsidR="00912A50" w:rsidRPr="008B2AFB" w:rsidTr="0070286C">
        <w:trPr>
          <w:trHeight w:val="690"/>
          <w:ins w:id="880" w:author="Suchaya Ananwattanaporn" w:date="2017-03-07T10:26:00Z"/>
        </w:trPr>
        <w:tc>
          <w:tcPr>
            <w:tcW w:w="3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12A50" w:rsidRPr="008B2AFB" w:rsidRDefault="00912A50" w:rsidP="0070286C">
            <w:pPr>
              <w:rPr>
                <w:ins w:id="88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12A50" w:rsidRPr="008B2AFB" w:rsidRDefault="00912A50" w:rsidP="0070286C">
            <w:pPr>
              <w:rPr>
                <w:ins w:id="882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83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  <w:ins w:id="884" w:author="Suchaya Ananwattanaporn" w:date="2017-03-07T10:26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หากเลือก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“สาขาเลขที่”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จะต้องกรอก</w:t>
              </w:r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 </w:t>
              </w:r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เลขที่สาขาที่ออกใบกำกับ</w:t>
              </w:r>
            </w:ins>
          </w:p>
        </w:tc>
        <w:tc>
          <w:tcPr>
            <w:tcW w:w="1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12A50" w:rsidRPr="008B2AFB" w:rsidRDefault="00912A50" w:rsidP="0070286C">
            <w:pPr>
              <w:rPr>
                <w:ins w:id="88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912A50" w:rsidRPr="008B2AFB" w:rsidTr="0070286C">
        <w:trPr>
          <w:trHeight w:val="600"/>
          <w:ins w:id="886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88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88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9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8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90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เว็บไซต์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9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92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เว็บไซต์ของผู้ประกอบการ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893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894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ตัวอักษร</w:t>
              </w:r>
            </w:ins>
          </w:p>
        </w:tc>
      </w:tr>
      <w:tr w:rsidR="00912A50" w:rsidRPr="008B2AFB" w:rsidTr="00D17E07">
        <w:tblPrEx>
          <w:tblW w:w="5000" w:type="pct"/>
          <w:tblPrExChange w:id="895" w:author="Suchaya Ananwattanaporn" w:date="2017-03-08T11:17:00Z">
            <w:tblPrEx>
              <w:tblW w:w="5000" w:type="pct"/>
            </w:tblPrEx>
          </w:tblPrExChange>
        </w:tblPrEx>
        <w:trPr>
          <w:trHeight w:val="478"/>
          <w:ins w:id="896" w:author="Suchaya Ananwattanaporn" w:date="2017-03-07T10:26:00Z"/>
          <w:trPrChange w:id="897" w:author="Suchaya Ananwattanaporn" w:date="2017-03-08T11:17:00Z">
            <w:trPr>
              <w:gridAfter w:val="0"/>
              <w:trHeight w:val="900"/>
            </w:trPr>
          </w:trPrChange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898" w:author="Suchaya Ananwattanaporn" w:date="2017-03-08T11:17:00Z">
              <w:tcPr>
                <w:tcW w:w="335" w:type="pct"/>
                <w:gridSpan w:val="2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jc w:val="center"/>
              <w:rPr>
                <w:ins w:id="89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00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10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  <w:tcPrChange w:id="901" w:author="Suchaya Ananwattanaporn" w:date="2017-03-08T11:17:00Z">
              <w:tcPr>
                <w:tcW w:w="1332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rPr>
                <w:ins w:id="90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03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อีเมล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904" w:author="Suchaya Ananwattanaporn" w:date="2017-03-08T11:17:00Z">
              <w:tcPr>
                <w:tcW w:w="1587" w:type="pct"/>
                <w:gridSpan w:val="2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rPr>
                <w:ins w:id="90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06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อีเมลของผู้ประกอบการ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907" w:author="Suchaya Ananwattanaporn" w:date="2017-03-08T11:17:00Z">
              <w:tcPr>
                <w:tcW w:w="1746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12A50" w:rsidRPr="008B2AFB" w:rsidRDefault="00912A50" w:rsidP="0070286C">
            <w:pPr>
              <w:rPr>
                <w:ins w:id="90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09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56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ตัวอักษร</w:t>
              </w:r>
            </w:ins>
          </w:p>
        </w:tc>
      </w:tr>
      <w:tr w:rsidR="00912A50" w:rsidRPr="008B2AFB" w:rsidTr="0070286C">
        <w:trPr>
          <w:trHeight w:val="600"/>
          <w:ins w:id="910" w:author="Suchaya Ananwattanaporn" w:date="2017-03-07T10:26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91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12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11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13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14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เบอร์โทรศัพท์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1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16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เบอร์โทรศัพท์ของผู้ประกอบการ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1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18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เป็นตัวเลข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มีอักขระ "("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")"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"+"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"-"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,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 ได้เท่านั้น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มีความยาวทั้งหมดไม่เกิน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26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ตัว</w:t>
              </w:r>
            </w:ins>
          </w:p>
        </w:tc>
      </w:tr>
      <w:tr w:rsidR="00912A50" w:rsidRPr="008B2AFB" w:rsidTr="00D17E07">
        <w:tblPrEx>
          <w:tblW w:w="5000" w:type="pct"/>
          <w:tblPrExChange w:id="919" w:author="Suchaya Ananwattanaporn" w:date="2017-03-08T11:17:00Z">
            <w:tblPrEx>
              <w:tblW w:w="5000" w:type="pct"/>
            </w:tblPrEx>
          </w:tblPrExChange>
        </w:tblPrEx>
        <w:trPr>
          <w:trHeight w:val="807"/>
          <w:ins w:id="920" w:author="Suchaya Ananwattanaporn" w:date="2017-03-07T10:26:00Z"/>
          <w:trPrChange w:id="921" w:author="Suchaya Ananwattanaporn" w:date="2017-03-08T11:17:00Z">
            <w:trPr>
              <w:gridAfter w:val="0"/>
              <w:trHeight w:val="1931"/>
            </w:trPr>
          </w:trPrChange>
        </w:trPr>
        <w:tc>
          <w:tcPr>
            <w:tcW w:w="33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922" w:author="Suchaya Ananwattanaporn" w:date="2017-03-08T11:17:00Z">
              <w:tcPr>
                <w:tcW w:w="335" w:type="pct"/>
                <w:gridSpan w:val="2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912A50" w:rsidRPr="008B2AFB" w:rsidRDefault="00912A50" w:rsidP="0070286C">
            <w:pPr>
              <w:jc w:val="center"/>
              <w:rPr>
                <w:ins w:id="923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tcPrChange w:id="924" w:author="Suchaya Ananwattanaporn" w:date="2017-03-08T11:17:00Z">
              <w:tcPr>
                <w:tcW w:w="1332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  <w:shd w:val="clear" w:color="000000" w:fill="FFFFFF"/>
              </w:tcPr>
            </w:tcPrChange>
          </w:tcPr>
          <w:p w:rsidR="00912A50" w:rsidRPr="008B2AFB" w:rsidRDefault="00912A50" w:rsidP="0070286C">
            <w:pPr>
              <w:rPr>
                <w:ins w:id="92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926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เบอร์ต่อ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927" w:author="Suchaya Ananwattanaporn" w:date="2017-03-08T11:17:00Z">
              <w:tcPr>
                <w:tcW w:w="1587" w:type="pct"/>
                <w:gridSpan w:val="2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912A50" w:rsidRDefault="00912A50" w:rsidP="0070286C">
            <w:pPr>
              <w:rPr>
                <w:ins w:id="92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29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เบอร์โทรศัพท์ (เบอร์ต่อ) 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  <w:p w:rsidR="00912A50" w:rsidRPr="000105A7" w:rsidRDefault="00912A50" w:rsidP="0070286C">
            <w:pPr>
              <w:rPr>
                <w:ins w:id="930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74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cPrChange w:id="931" w:author="Suchaya Ananwattanaporn" w:date="2017-03-08T11:17:00Z">
              <w:tcPr>
                <w:tcW w:w="1746" w:type="pct"/>
                <w:gridSpan w:val="2"/>
                <w:vMerge/>
                <w:tcBorders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</w:tcPr>
            </w:tcPrChange>
          </w:tcPr>
          <w:p w:rsidR="00912A50" w:rsidRPr="008B2AFB" w:rsidRDefault="00912A50" w:rsidP="0070286C">
            <w:pPr>
              <w:rPr>
                <w:ins w:id="93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912A50" w:rsidRPr="008B2AFB" w:rsidTr="0070286C">
        <w:trPr>
          <w:trHeight w:val="600"/>
          <w:ins w:id="933" w:author="Suchaya Ananwattanaporn" w:date="2017-03-07T10:26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934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35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12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36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37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เบอร์โทรสาร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38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39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เบอร์โทรสารของผู้ประกอบการ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40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41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เป็นตัวเลข มีอักขระ "("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")"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"+"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"-"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,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 ได้เท่านั้น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มีความยาวทั้งหมดไม่เกิน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26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ตัว</w:t>
              </w:r>
            </w:ins>
          </w:p>
          <w:p w:rsidR="00912A50" w:rsidRPr="008B2AFB" w:rsidRDefault="00912A50" w:rsidP="0070286C">
            <w:pPr>
              <w:rPr>
                <w:ins w:id="94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912A50" w:rsidRPr="008B2AFB" w:rsidTr="0070286C">
        <w:trPr>
          <w:trHeight w:val="710"/>
          <w:ins w:id="943" w:author="Suchaya Ananwattanaporn" w:date="2017-03-07T10:26:00Z"/>
        </w:trPr>
        <w:tc>
          <w:tcPr>
            <w:tcW w:w="33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Pr="008B2AFB" w:rsidRDefault="00912A50" w:rsidP="0070286C">
            <w:pPr>
              <w:jc w:val="center"/>
              <w:rPr>
                <w:ins w:id="944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912A50" w:rsidRPr="008B2AFB" w:rsidRDefault="00912A50" w:rsidP="0070286C">
            <w:pPr>
              <w:rPr>
                <w:ins w:id="945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946" w:author="Suchaya Ananwattanaporn" w:date="2017-03-07T10:26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เบอร์ต่อ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Pr="008B2AFB" w:rsidRDefault="00912A50" w:rsidP="0070286C">
            <w:pPr>
              <w:rPr>
                <w:ins w:id="94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948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เบอร์โทรสาร (เบอร์ต่อ) ของผู้ประกอบการ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12A50" w:rsidRPr="008B2AFB" w:rsidRDefault="00912A50" w:rsidP="0070286C">
            <w:pPr>
              <w:rPr>
                <w:ins w:id="94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912A50" w:rsidRPr="000105A7" w:rsidTr="0070286C">
        <w:trPr>
          <w:trHeight w:val="600"/>
          <w:ins w:id="950" w:author="Suchaya Ananwattanaporn" w:date="2017-03-07T10:26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jc w:val="center"/>
              <w:rPr>
                <w:ins w:id="95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52" w:author="Suchaya Ananwattanaporn" w:date="2017-03-07T10:2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13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53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  <w:ins w:id="954" w:author="Suchaya Ananwattanaporn" w:date="2017-03-07T10:26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 xml:space="preserve">อัตราภาษีมูลค่าเพิ่ม 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Pr="008B2AFB" w:rsidRDefault="00912A50" w:rsidP="0070286C">
            <w:pPr>
              <w:rPr>
                <w:ins w:id="955" w:author="Suchaya Ananwattanaporn" w:date="2017-03-07T10:26:00Z"/>
                <w:rFonts w:ascii="TH SarabunPSK" w:hAnsi="TH SarabunPSK" w:cs="TH SarabunPSK"/>
                <w:sz w:val="32"/>
                <w:szCs w:val="32"/>
              </w:rPr>
            </w:pPr>
            <w:ins w:id="956" w:author="Suchaya Ananwattanaporn" w:date="2017-03-07T10:26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อัตราภาษีมูลค่าเพิ่ม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12A50" w:rsidRDefault="00912A50" w:rsidP="0070286C">
            <w:pPr>
              <w:rPr>
                <w:ins w:id="957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958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ค่าตั้งต้นระบบจะใส่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7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.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%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ไว้ ซึ่งสามารถแก้ค่า</w:t>
              </w:r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ภาษีมูลค่าเพิ่ม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ได้ภายหลัง</w:t>
              </w:r>
            </w:ins>
          </w:p>
          <w:p w:rsidR="00912A50" w:rsidRDefault="00912A50" w:rsidP="0070286C">
            <w:pPr>
              <w:rPr>
                <w:ins w:id="959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960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หรือแก้ไขค่าภาษีมูลค่าเพิ่มตอนสร้างเอกสารได้</w:t>
              </w:r>
            </w:ins>
          </w:p>
          <w:p w:rsidR="00912A50" w:rsidRDefault="00912A50" w:rsidP="0070286C">
            <w:pPr>
              <w:rPr>
                <w:ins w:id="961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:rsidR="00912A50" w:rsidRPr="000105A7" w:rsidRDefault="00912A50" w:rsidP="0070286C">
            <w:pPr>
              <w:rPr>
                <w:ins w:id="962" w:author="Suchaya Ananwattanaporn" w:date="2017-03-07T10:2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963" w:author="Suchaya Ananwattanaporn" w:date="2017-03-07T10:26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โดยค่าภาษีมูลค่าเพิ่มนี้จะคิดเป็นต่อใบเอกสร้าง มิใช่เป็นต่อรายการสินค้า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บริการ</w:t>
              </w:r>
            </w:ins>
          </w:p>
        </w:tc>
      </w:tr>
    </w:tbl>
    <w:p w:rsidR="00491D62" w:rsidRPr="00E117FC" w:rsidRDefault="00E429C6" w:rsidP="00491D62">
      <w:pPr>
        <w:pStyle w:val="Heading2"/>
        <w:numPr>
          <w:ilvl w:val="1"/>
          <w:numId w:val="43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964" w:name="_Toc476740275"/>
      <w:ins w:id="965" w:author="Suchaya Ananwattanaporn" w:date="2017-03-07T10:27:00Z">
        <w:r>
          <w:rPr>
            <w:rFonts w:ascii="TH SarabunPSK" w:hAnsi="TH SarabunPSK" w:cs="TH SarabunPSK" w:hint="cs"/>
            <w:b/>
            <w:bCs/>
            <w:color w:val="0070C0"/>
            <w:sz w:val="32"/>
            <w:szCs w:val="32"/>
            <w:cs/>
          </w:rPr>
          <w:t>การตั้งค่า</w:t>
        </w:r>
      </w:ins>
      <w:r w:rsidR="00E664E1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>ข้อมูลผู้</w:t>
      </w:r>
      <w:r w:rsidR="00E664E1"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>ซื้อ</w:t>
      </w:r>
      <w:bookmarkEnd w:id="964"/>
    </w:p>
    <w:p w:rsidR="00970289" w:rsidRDefault="00FE1BCC" w:rsidP="0096498A">
      <w:pPr>
        <w:ind w:left="720" w:firstLine="720"/>
        <w:rPr>
          <w:ins w:id="966" w:author="Suchaya Ananwattanaporn" w:date="2017-03-08T11:21:00Z"/>
          <w:rFonts w:ascii="TH SarabunPSK" w:hAnsi="TH SarabunPSK" w:cs="TH SarabunPSK"/>
          <w:sz w:val="32"/>
          <w:szCs w:val="32"/>
        </w:rPr>
      </w:pPr>
      <w:ins w:id="967" w:author="Suchaya Ananwattanaporn" w:date="2017-03-07T10:27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หน้าข้อมูลของผู้ซื้อนี้จะเป็นหน้าที่กรอกข้อมูลของผู้ประกอบการที่เป็นผู้ซื้อ  </w:t>
        </w:r>
      </w:ins>
      <w:r w:rsidR="00491D62">
        <w:rPr>
          <w:rFonts w:ascii="TH SarabunPSK" w:hAnsi="TH SarabunPSK" w:cs="TH SarabunPSK" w:hint="cs"/>
          <w:sz w:val="32"/>
          <w:szCs w:val="32"/>
          <w:cs/>
        </w:rPr>
        <w:t>จากหน้าจอ</w:t>
      </w:r>
      <w:del w:id="968" w:author="Suchaya Ananwattanaporn" w:date="2017-03-07T11:10:00Z">
        <w:r w:rsidR="00491D62" w:rsidDel="009D5A48">
          <w:rPr>
            <w:rFonts w:ascii="TH SarabunPSK" w:hAnsi="TH SarabunPSK" w:cs="TH SarabunPSK" w:hint="cs"/>
            <w:sz w:val="32"/>
            <w:szCs w:val="32"/>
            <w:cs/>
          </w:rPr>
          <w:delText>แรก</w:delText>
        </w:r>
      </w:del>
      <w:ins w:id="969" w:author="Suchaya Ananwattanaporn" w:date="2017-03-07T11:10:00Z">
        <w:r w:rsidR="009D5A48">
          <w:rPr>
            <w:rFonts w:ascii="TH SarabunPSK" w:hAnsi="TH SarabunPSK" w:cs="TH SarabunPSK" w:hint="cs"/>
            <w:sz w:val="32"/>
            <w:szCs w:val="32"/>
            <w:cs/>
          </w:rPr>
          <w:t>หลัก</w:t>
        </w:r>
      </w:ins>
      <w:r w:rsidR="00491D62">
        <w:rPr>
          <w:rFonts w:ascii="TH SarabunPSK" w:hAnsi="TH SarabunPSK" w:cs="TH SarabunPSK" w:hint="cs"/>
          <w:sz w:val="32"/>
          <w:szCs w:val="32"/>
          <w:cs/>
        </w:rPr>
        <w:t>ของโปรแกรม</w:t>
      </w:r>
      <w:del w:id="970" w:author="Suchaya Ananwattanaporn" w:date="2017-03-07T10:28:00Z">
        <w:r w:rsidR="00491D62" w:rsidDel="00FE1BCC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r w:rsidR="00491D62">
        <w:rPr>
          <w:rFonts w:ascii="TH SarabunPSK" w:hAnsi="TH SarabunPSK" w:cs="TH SarabunPSK" w:hint="cs"/>
          <w:sz w:val="32"/>
          <w:szCs w:val="32"/>
          <w:cs/>
        </w:rPr>
        <w:t>ให้เลือก “ตั้งค่า</w:t>
      </w:r>
      <w:del w:id="971" w:author="Suchaya Ananwattanaporn" w:date="2017-03-07T10:27:00Z">
        <w:r w:rsidR="00491D62" w:rsidDel="00514514">
          <w:rPr>
            <w:rFonts w:ascii="TH SarabunPSK" w:hAnsi="TH SarabunPSK" w:cs="TH SarabunPSK"/>
            <w:sz w:val="32"/>
            <w:szCs w:val="32"/>
            <w:cs/>
          </w:rPr>
          <w:delText>-</w:delText>
        </w:r>
      </w:del>
      <w:r w:rsidR="00E664E1">
        <w:rPr>
          <w:rFonts w:ascii="TH SarabunPSK" w:hAnsi="TH SarabunPSK" w:cs="TH SarabunPSK" w:hint="cs"/>
          <w:sz w:val="32"/>
          <w:szCs w:val="32"/>
          <w:cs/>
        </w:rPr>
        <w:t>ผู้ซื้อ</w:t>
      </w:r>
      <w:r w:rsidR="00491D62">
        <w:rPr>
          <w:rFonts w:ascii="TH SarabunPSK" w:hAnsi="TH SarabunPSK" w:cs="TH SarabunPSK" w:hint="cs"/>
          <w:sz w:val="32"/>
          <w:szCs w:val="32"/>
          <w:cs/>
        </w:rPr>
        <w:t xml:space="preserve">” </w:t>
      </w:r>
    </w:p>
    <w:p w:rsidR="00970289" w:rsidRDefault="00970289" w:rsidP="00491D62">
      <w:pPr>
        <w:ind w:left="720" w:firstLine="720"/>
        <w:rPr>
          <w:ins w:id="972" w:author="Suchaya Ananwattanaporn" w:date="2017-03-08T11:22:00Z"/>
          <w:rFonts w:ascii="TH SarabunPSK" w:hAnsi="TH SarabunPSK" w:cs="TH SarabunPSK"/>
          <w:sz w:val="32"/>
          <w:szCs w:val="32"/>
        </w:rPr>
      </w:pPr>
      <w:ins w:id="973" w:author="Suchaya Ananwattanaporn" w:date="2017-03-08T11:21:00Z">
        <w:r>
          <w:rPr>
            <w:rFonts w:ascii="TH SarabunPSK" w:hAnsi="TH SarabunPSK" w:cs="TH SarabunPSK"/>
            <w:noProof/>
            <w:sz w:val="32"/>
            <w:szCs w:val="32"/>
          </w:rPr>
          <w:drawing>
            <wp:inline distT="0" distB="0" distL="0" distR="0">
              <wp:extent cx="4438650" cy="3021016"/>
              <wp:effectExtent l="0" t="0" r="0" b="8255"/>
              <wp:docPr id="323" name="Picture 3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794" t="1147" r="927" b="1129"/>
                      <a:stretch/>
                    </pic:blipFill>
                    <pic:spPr bwMode="auto">
                      <a:xfrm>
                        <a:off x="0" y="0"/>
                        <a:ext cx="4451103" cy="30294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970289" w:rsidRDefault="00E86794">
      <w:pPr>
        <w:jc w:val="center"/>
        <w:rPr>
          <w:ins w:id="974" w:author="Suchaya Ananwattanaporn" w:date="2017-03-08T11:23:00Z"/>
          <w:rFonts w:ascii="TH SarabunPSK" w:hAnsi="TH SarabunPSK" w:cs="TH SarabunPSK"/>
          <w:sz w:val="32"/>
          <w:szCs w:val="32"/>
        </w:rPr>
        <w:pPrChange w:id="975" w:author="Suchaya Ananwattanaporn" w:date="2017-03-08T11:24:00Z">
          <w:pPr>
            <w:ind w:left="2160" w:firstLine="720"/>
          </w:pPr>
        </w:pPrChange>
      </w:pPr>
      <w:ins w:id="976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977" w:author="Suchaya Ananwattanaporn" w:date="2017-03-08T11:23:00Z">
        <w:r w:rsidR="00970289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970289"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970289" w:rsidRPr="008B2AFB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="00970289"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ins w:id="978" w:author="Suchaya Ananwattanaporn" w:date="2017-03-08T11:23:00Z">
        <w:r w:rsidR="00970289"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="00970289" w:rsidRPr="008B2AFB">
          <w:rPr>
            <w:rFonts w:ascii="TH SarabunPSK" w:hAnsi="TH SarabunPSK" w:cs="TH SarabunPSK"/>
            <w:sz w:val="32"/>
            <w:szCs w:val="32"/>
          </w:rPr>
          <w:noBreakHyphen/>
        </w:r>
        <w:r w:rsidR="00970289">
          <w:rPr>
            <w:rFonts w:ascii="TH SarabunPSK" w:hAnsi="TH SarabunPSK" w:cs="TH SarabunPSK"/>
            <w:sz w:val="32"/>
            <w:szCs w:val="32"/>
          </w:rPr>
          <w:t>3</w:t>
        </w:r>
        <w:r w:rsidR="00970289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970289">
          <w:rPr>
            <w:rFonts w:ascii="TH SarabunPSK" w:hAnsi="TH SarabunPSK" w:cs="TH SarabunPSK" w:hint="cs"/>
            <w:sz w:val="32"/>
            <w:szCs w:val="32"/>
            <w:cs/>
          </w:rPr>
          <w:t>เลือกตั้งค่าผู้ซื้อจากหน้าจอหลัก</w:t>
        </w:r>
      </w:ins>
    </w:p>
    <w:p w:rsidR="00970289" w:rsidRPr="00970289" w:rsidRDefault="00970289">
      <w:pPr>
        <w:rPr>
          <w:ins w:id="979" w:author="Suchaya Ananwattanaporn" w:date="2017-03-08T11:21:00Z"/>
          <w:rFonts w:ascii="TH SarabunPSK" w:hAnsi="TH SarabunPSK" w:cs="TH SarabunPSK"/>
          <w:sz w:val="32"/>
          <w:szCs w:val="32"/>
        </w:rPr>
        <w:pPrChange w:id="980" w:author="Suchaya Ananwattanaporn" w:date="2017-03-08T11:23:00Z">
          <w:pPr>
            <w:ind w:left="720" w:firstLine="720"/>
          </w:pPr>
        </w:pPrChange>
      </w:pPr>
    </w:p>
    <w:p w:rsidR="00E664E1" w:rsidDel="009D414F" w:rsidRDefault="00491D62">
      <w:pPr>
        <w:ind w:left="720" w:firstLine="720"/>
        <w:rPr>
          <w:del w:id="981" w:author="Suchaya Ananwattanaporn" w:date="2017-03-07T10:29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จะเข้าสู่หน้าจอ “</w:t>
      </w:r>
      <w:r w:rsidR="00E664E1">
        <w:rPr>
          <w:rFonts w:ascii="TH SarabunPSK" w:hAnsi="TH SarabunPSK" w:cs="TH SarabunPSK" w:hint="cs"/>
          <w:sz w:val="32"/>
          <w:szCs w:val="32"/>
          <w:cs/>
        </w:rPr>
        <w:t>รายละเอียดผู้ซื้อ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” </w:t>
      </w:r>
      <w:r w:rsidR="00E664E1">
        <w:rPr>
          <w:rFonts w:ascii="TH SarabunPSK" w:hAnsi="TH SarabunPSK" w:cs="TH SarabunPSK" w:hint="cs"/>
          <w:sz w:val="32"/>
          <w:szCs w:val="32"/>
          <w:cs/>
        </w:rPr>
        <w:t>หากเคยใส่ข้อมูลไว้แล้ว หน้านี้จะแสดง</w:t>
      </w:r>
      <w:r w:rsidR="00E664E1" w:rsidRPr="003728D4">
        <w:rPr>
          <w:rFonts w:ascii="TH SarabunPSK" w:hAnsi="TH SarabunPSK" w:cs="TH SarabunPSK"/>
          <w:sz w:val="32"/>
          <w:szCs w:val="32"/>
          <w:cs/>
        </w:rPr>
        <w:t>รายละเอียด</w:t>
      </w:r>
      <w:ins w:id="982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</w:ins>
      <w:ins w:id="983" w:author="Suchaya Ananwattanaporn" w:date="2017-03-07T10:29:00Z">
        <w:r w:rsidR="00FE1BCC">
          <w:rPr>
            <w:rFonts w:ascii="TH SarabunPSK" w:hAnsi="TH SarabunPSK" w:cs="TH SarabunPSK" w:hint="cs"/>
            <w:sz w:val="32"/>
            <w:szCs w:val="32"/>
            <w:cs/>
          </w:rPr>
          <w:t>ชื่อผู้ประกอบการ</w:t>
        </w:r>
      </w:ins>
      <w:ins w:id="984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985" w:author="Suchaya Ananwattanaporn" w:date="2017-03-07T10:29:00Z">
        <w:r w:rsidR="00FE1BCC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986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987" w:author="Suchaya Ananwattanaporn" w:date="2017-03-07T10:29:00Z">
        <w:r w:rsidR="00FE1BCC">
          <w:rPr>
            <w:rFonts w:ascii="TH SarabunPSK" w:hAnsi="TH SarabunPSK" w:cs="TH SarabunPSK" w:hint="cs"/>
            <w:sz w:val="32"/>
            <w:szCs w:val="32"/>
            <w:cs/>
          </w:rPr>
          <w:t>เลขประจำตัวผู้เสียภาษีอากร</w:t>
        </w:r>
      </w:ins>
      <w:ins w:id="988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989" w:author="Suchaya Ananwattanaporn" w:date="2017-03-07T10:29:00Z">
        <w:r w:rsidR="00FE1BCC">
          <w:rPr>
            <w:rFonts w:ascii="TH SarabunPSK" w:hAnsi="TH SarabunPSK" w:cs="TH SarabunPSK" w:hint="cs"/>
            <w:sz w:val="32"/>
            <w:szCs w:val="32"/>
            <w:cs/>
          </w:rPr>
          <w:t xml:space="preserve"> และ</w:t>
        </w:r>
      </w:ins>
      <w:ins w:id="990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</w:ins>
      <w:ins w:id="991" w:author="Suchaya Ananwattanaporn" w:date="2017-03-07T10:29:00Z">
        <w:r w:rsidR="00FE1BCC">
          <w:rPr>
            <w:rFonts w:ascii="TH SarabunPSK" w:hAnsi="TH SarabunPSK" w:cs="TH SarabunPSK" w:hint="cs"/>
            <w:sz w:val="32"/>
            <w:szCs w:val="32"/>
            <w:cs/>
          </w:rPr>
          <w:t>เบอร์โทรศัพท์</w:t>
        </w:r>
      </w:ins>
      <w:ins w:id="992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</w:ins>
      <w:del w:id="993" w:author="Suchaya Ananwattanaporn" w:date="2017-03-07T10:29:00Z">
        <w:r w:rsidR="00AC3E9F" w:rsidDel="00FE1BCC">
          <w:rPr>
            <w:rFonts w:ascii="TH SarabunPSK" w:hAnsi="TH SarabunPSK" w:cs="TH SarabunPSK" w:hint="cs"/>
            <w:sz w:val="32"/>
            <w:szCs w:val="32"/>
            <w:cs/>
          </w:rPr>
          <w:delText>บางส่วน</w:delText>
        </w:r>
      </w:del>
      <w:r w:rsidR="00E664E1" w:rsidRPr="003728D4">
        <w:rPr>
          <w:rFonts w:ascii="TH SarabunPSK" w:hAnsi="TH SarabunPSK" w:cs="TH SarabunPSK"/>
          <w:sz w:val="32"/>
          <w:szCs w:val="32"/>
          <w:cs/>
        </w:rPr>
        <w:t>ของผู้ประกอบการที่เป็นผู้ซื้อ</w:t>
      </w:r>
      <w:ins w:id="994" w:author="Suchaya Ananwattanaporn" w:date="2017-03-08T11:24:00Z">
        <w:r w:rsidR="005B25A4">
          <w:rPr>
            <w:rFonts w:ascii="TH SarabunPSK" w:hAnsi="TH SarabunPSK" w:cs="TH SarabunPSK" w:hint="cs"/>
            <w:sz w:val="32"/>
            <w:szCs w:val="32"/>
            <w:cs/>
          </w:rPr>
          <w:t xml:space="preserve"> สามารถเลือกที่หัวข้อ</w:t>
        </w:r>
      </w:ins>
      <w:ins w:id="995" w:author="Suchaya Ananwattanaporn" w:date="2017-03-08T11:25:00Z">
        <w:r w:rsidR="00DA2ED4">
          <w:rPr>
            <w:rFonts w:ascii="TH SarabunPSK" w:hAnsi="TH SarabunPSK" w:cs="TH SarabunPSK" w:hint="cs"/>
            <w:sz w:val="32"/>
            <w:szCs w:val="32"/>
            <w:cs/>
          </w:rPr>
          <w:t>ชื่อ</w:t>
        </w:r>
      </w:ins>
      <w:ins w:id="996" w:author="Suchaya Ananwattanaporn" w:date="2017-03-08T11:27:00Z">
        <w:r w:rsidR="00E00788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E00788">
          <w:rPr>
            <w:rFonts w:ascii="TH SarabunPSK" w:hAnsi="TH SarabunPSK" w:cs="TH SarabunPSK" w:hint="cs"/>
            <w:sz w:val="32"/>
            <w:szCs w:val="32"/>
            <w:cs/>
          </w:rPr>
          <w:t>ชื่อผู้ประกอบการ</w:t>
        </w:r>
        <w:r w:rsidR="00E00788">
          <w:rPr>
            <w:rFonts w:ascii="TH SarabunPSK" w:hAnsi="TH SarabunPSK" w:cs="TH SarabunPSK"/>
            <w:sz w:val="32"/>
            <w:szCs w:val="32"/>
            <w:cs/>
          </w:rPr>
          <w:t>”</w:t>
        </w:r>
        <w:r w:rsidR="00E00788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E00788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E00788">
          <w:rPr>
            <w:rFonts w:ascii="TH SarabunPSK" w:hAnsi="TH SarabunPSK" w:cs="TH SarabunPSK" w:hint="cs"/>
            <w:sz w:val="32"/>
            <w:szCs w:val="32"/>
            <w:cs/>
          </w:rPr>
          <w:t>เลขประจำตัวผู้เสียภาษีอากร</w:t>
        </w:r>
        <w:r w:rsidR="00E00788">
          <w:rPr>
            <w:rFonts w:ascii="TH SarabunPSK" w:hAnsi="TH SarabunPSK" w:cs="TH SarabunPSK"/>
            <w:sz w:val="32"/>
            <w:szCs w:val="32"/>
            <w:cs/>
          </w:rPr>
          <w:t>”</w:t>
        </w:r>
        <w:r w:rsidR="00E00788">
          <w:rPr>
            <w:rFonts w:ascii="TH SarabunPSK" w:hAnsi="TH SarabunPSK" w:cs="TH SarabunPSK" w:hint="cs"/>
            <w:sz w:val="32"/>
            <w:szCs w:val="32"/>
            <w:cs/>
          </w:rPr>
          <w:t xml:space="preserve"> และ</w:t>
        </w:r>
        <w:r w:rsidR="00E00788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 w:rsidR="00E00788">
          <w:rPr>
            <w:rFonts w:ascii="TH SarabunPSK" w:hAnsi="TH SarabunPSK" w:cs="TH SarabunPSK" w:hint="cs"/>
            <w:sz w:val="32"/>
            <w:szCs w:val="32"/>
            <w:cs/>
          </w:rPr>
          <w:t>เบอร์โทรศัพท์</w:t>
        </w:r>
        <w:r w:rsidR="00E00788"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</w:ins>
      <w:ins w:id="997" w:author="Suchaya Ananwattanaporn" w:date="2017-03-08T11:24:00Z">
        <w:r w:rsidR="005B25A4">
          <w:rPr>
            <w:rFonts w:ascii="TH SarabunPSK" w:hAnsi="TH SarabunPSK" w:cs="TH SarabunPSK" w:hint="cs"/>
            <w:sz w:val="32"/>
            <w:szCs w:val="32"/>
            <w:cs/>
          </w:rPr>
          <w:t>เพื่อทำการเรียงข้อมูล</w:t>
        </w:r>
      </w:ins>
      <w:ins w:id="998" w:author="Suchaya Ananwattanaporn" w:date="2017-03-08T11:25:00Z">
        <w:r w:rsidR="002A7BC6">
          <w:rPr>
            <w:rFonts w:ascii="TH SarabunPSK" w:hAnsi="TH SarabunPSK" w:cs="TH SarabunPSK" w:hint="cs"/>
            <w:sz w:val="32"/>
            <w:szCs w:val="32"/>
            <w:cs/>
          </w:rPr>
          <w:t xml:space="preserve">ให้หัวข้อนั้นๆ </w:t>
        </w:r>
      </w:ins>
      <w:ins w:id="999" w:author="Suchaya Ananwattanaporn" w:date="2017-03-08T11:24:00Z">
        <w:r w:rsidR="005B25A4">
          <w:rPr>
            <w:rFonts w:ascii="TH SarabunPSK" w:hAnsi="TH SarabunPSK" w:cs="TH SarabunPSK" w:hint="cs"/>
            <w:sz w:val="32"/>
            <w:szCs w:val="32"/>
            <w:cs/>
          </w:rPr>
          <w:t>ได้</w:t>
        </w:r>
      </w:ins>
      <w:r w:rsidR="00E664E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664E1" w:rsidRPr="003728D4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9D414F" w:rsidRDefault="009D414F" w:rsidP="00491D62">
      <w:pPr>
        <w:ind w:left="720" w:firstLine="720"/>
        <w:rPr>
          <w:ins w:id="1000" w:author="Suchaya Ananwattanaporn" w:date="2017-03-08T11:19:00Z"/>
          <w:rFonts w:ascii="TH SarabunPSK" w:hAnsi="TH SarabunPSK" w:cs="TH SarabunPSK"/>
          <w:sz w:val="32"/>
          <w:szCs w:val="32"/>
        </w:rPr>
      </w:pPr>
    </w:p>
    <w:p w:rsidR="007C41ED" w:rsidRDefault="007C41ED">
      <w:pPr>
        <w:ind w:left="720" w:firstLine="720"/>
        <w:rPr>
          <w:ins w:id="1001" w:author="Suchaya Sunny" w:date="2017-01-18T18:01:00Z"/>
          <w:rFonts w:ascii="TH SarabunPSK" w:hAnsi="TH SarabunPSK" w:cs="TH SarabunPSK"/>
          <w:sz w:val="32"/>
          <w:szCs w:val="32"/>
        </w:rPr>
      </w:pPr>
      <w:del w:id="1002" w:author="Suchaya Sunny" w:date="2017-01-18T18:00:00Z">
        <w:r w:rsidDel="00C9251A">
          <w:rPr>
            <w:noProof/>
          </w:rPr>
          <w:drawing>
            <wp:inline distT="0" distB="0" distL="0" distR="0" wp14:anchorId="129CE6FC" wp14:editId="2856168F">
              <wp:extent cx="5676900" cy="3790950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6900" cy="3790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9251A" w:rsidRDefault="00C9251A">
      <w:pPr>
        <w:jc w:val="center"/>
        <w:rPr>
          <w:rFonts w:ascii="TH SarabunPSK" w:hAnsi="TH SarabunPSK" w:cs="TH SarabunPSK"/>
          <w:sz w:val="32"/>
          <w:szCs w:val="32"/>
        </w:rPr>
        <w:pPrChange w:id="1003" w:author="Suchaya Ananwattanaporn" w:date="2017-03-08T11:26:00Z">
          <w:pPr>
            <w:ind w:left="720" w:firstLine="720"/>
          </w:pPr>
        </w:pPrChange>
      </w:pPr>
      <w:ins w:id="1004" w:author="Suchaya Sunny" w:date="2017-01-18T18:01:00Z">
        <w:r>
          <w:rPr>
            <w:noProof/>
          </w:rPr>
          <w:drawing>
            <wp:inline distT="0" distB="0" distL="0" distR="0" wp14:anchorId="12BB40CE" wp14:editId="0741808D">
              <wp:extent cx="4428642" cy="2863850"/>
              <wp:effectExtent l="0" t="0" r="0" b="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44768" cy="28742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C41ED" w:rsidRDefault="007C41ED">
      <w:pPr>
        <w:jc w:val="center"/>
        <w:rPr>
          <w:ins w:id="1005" w:author="Suchaya Ananwattanaporn" w:date="2017-03-08T11:26:00Z"/>
          <w:rFonts w:ascii="TH SarabunPSK" w:hAnsi="TH SarabunPSK" w:cs="TH SarabunPSK"/>
          <w:sz w:val="32"/>
          <w:szCs w:val="32"/>
        </w:rPr>
        <w:pPrChange w:id="1006" w:author="Suchaya Ananwattanaporn" w:date="2017-03-08T11:26:00Z">
          <w:pPr/>
        </w:pPrChange>
      </w:pPr>
      <w:bookmarkStart w:id="1007" w:name="_Toc476686612"/>
      <w:del w:id="1008" w:author="Suchaya Ananwattanaporn" w:date="2017-03-08T12:51:00Z">
        <w:r w:rsidRPr="008B2AFB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1009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8B2AF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B2AFB">
        <w:rPr>
          <w:rFonts w:ascii="TH SarabunPSK" w:hAnsi="TH SarabunPSK" w:cs="TH SarabunPSK"/>
          <w:sz w:val="32"/>
          <w:szCs w:val="32"/>
        </w:rPr>
        <w:fldChar w:fldCharType="begin"/>
      </w:r>
      <w:r w:rsidRPr="008B2AFB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8B2AFB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8B2AFB">
        <w:rPr>
          <w:rFonts w:ascii="TH SarabunPSK" w:hAnsi="TH SarabunPSK" w:cs="TH SarabunPSK"/>
          <w:sz w:val="32"/>
          <w:szCs w:val="32"/>
        </w:rPr>
        <w:fldChar w:fldCharType="end"/>
      </w:r>
      <w:r w:rsidRPr="008B2AFB">
        <w:rPr>
          <w:rFonts w:ascii="TH SarabunPSK" w:hAnsi="TH SarabunPSK" w:cs="TH SarabunPSK"/>
          <w:sz w:val="32"/>
          <w:szCs w:val="32"/>
        </w:rPr>
        <w:noBreakHyphen/>
      </w:r>
      <w:del w:id="1010" w:author="Suchaya Ananwattanaporn" w:date="2017-03-08T11:26:00Z">
        <w:r w:rsidRPr="008B2AFB" w:rsidDel="001E2E9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B2AFB" w:rsidDel="001E2E9A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8B2AFB" w:rsidDel="001E2E9A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8B2AFB" w:rsidDel="001E2E9A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8B2AFB" w:rsidDel="001E2E9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1E2E9A">
          <w:rPr>
            <w:rFonts w:ascii="TH SarabunPSK" w:hAnsi="TH SarabunPSK" w:cs="TH SarabunPSK"/>
            <w:noProof/>
            <w:sz w:val="32"/>
            <w:szCs w:val="32"/>
          </w:rPr>
          <w:delText>2</w:delText>
        </w:r>
        <w:r w:rsidRPr="008B2AFB" w:rsidDel="001E2E9A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B2AFB" w:rsidDel="001E2E9A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ins w:id="1011" w:author="Suchaya Ananwattanaporn" w:date="2017-03-08T12:56:00Z">
        <w:r w:rsidR="00DD0278">
          <w:rPr>
            <w:rFonts w:ascii="TH SarabunPSK" w:hAnsi="TH SarabunPSK" w:cs="TH SarabunPSK"/>
            <w:sz w:val="32"/>
            <w:szCs w:val="32"/>
          </w:rPr>
          <w:t>4</w:t>
        </w:r>
      </w:ins>
      <w:ins w:id="1012" w:author="Suchaya Ananwattanaporn" w:date="2017-03-08T11:26:00Z">
        <w:r w:rsidR="001E2E9A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r w:rsidRPr="008B2AFB">
        <w:rPr>
          <w:rFonts w:ascii="TH SarabunPSK" w:hAnsi="TH SarabunPSK" w:cs="TH SarabunPSK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EA66E5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ข้อมูลใน</w:t>
      </w:r>
      <w:r>
        <w:rPr>
          <w:rFonts w:ascii="TH SarabunPSK" w:hAnsi="TH SarabunPSK" w:cs="TH SarabunPSK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“รายละเอียดผู้ซื้อ”</w:t>
      </w:r>
      <w:bookmarkEnd w:id="1007"/>
    </w:p>
    <w:p w:rsidR="00E00788" w:rsidRDefault="00E00788">
      <w:pPr>
        <w:jc w:val="center"/>
        <w:rPr>
          <w:rFonts w:ascii="TH SarabunPSK" w:hAnsi="TH SarabunPSK" w:cs="TH SarabunPSK"/>
          <w:sz w:val="32"/>
          <w:szCs w:val="32"/>
        </w:rPr>
        <w:pPrChange w:id="1013" w:author="Suchaya Ananwattanaporn" w:date="2017-03-08T11:26:00Z">
          <w:pPr/>
        </w:pPrChange>
      </w:pPr>
    </w:p>
    <w:p w:rsidR="007C41ED" w:rsidRDefault="007C41ED" w:rsidP="007C41E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หากต้องการออกจากหน้าจอ ให้คลิกปุ่ม “</w:t>
      </w:r>
      <w:del w:id="1014" w:author="Suchaya Ananwattanaporn" w:date="2017-03-07T10:29:00Z">
        <w:r w:rsidDel="00FE1BCC">
          <w:rPr>
            <w:rFonts w:ascii="TH SarabunPSK" w:hAnsi="TH SarabunPSK" w:cs="TH SarabunPSK" w:hint="cs"/>
            <w:sz w:val="32"/>
            <w:szCs w:val="32"/>
            <w:cs/>
          </w:rPr>
          <w:delText>ออก</w:delText>
        </w:r>
      </w:del>
      <w:ins w:id="1015" w:author="Suchaya Ananwattanaporn" w:date="2017-03-07T10:29:00Z">
        <w:r w:rsidR="00FE1BCC"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</w:ins>
      <w:r>
        <w:rPr>
          <w:rFonts w:ascii="TH SarabunPSK" w:hAnsi="TH SarabunPSK" w:cs="TH SarabunPSK" w:hint="cs"/>
          <w:sz w:val="32"/>
          <w:szCs w:val="32"/>
          <w:cs/>
        </w:rPr>
        <w:t>”</w:t>
      </w:r>
      <w:ins w:id="1016" w:author="Suchaya Ananwattanaporn" w:date="2017-03-08T11:28:00Z">
        <w:r w:rsidR="008C6C47">
          <w:rPr>
            <w:rFonts w:ascii="TH SarabunPSK" w:hAnsi="TH SarabunPSK" w:cs="TH SarabunPSK" w:hint="cs"/>
            <w:sz w:val="32"/>
            <w:szCs w:val="32"/>
            <w:cs/>
          </w:rPr>
          <w:t xml:space="preserve"> จะหลับไปยังหน้าจอหลักของโปรแกรม</w:t>
        </w:r>
      </w:ins>
    </w:p>
    <w:p w:rsidR="00E664E1" w:rsidRDefault="00E664E1" w:rsidP="00491D62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หากต้องการเพิ่มผู้ซื้อรายใหม่ ให้คลิกปุ่ม “เพิ่มรายการ”</w:t>
      </w:r>
      <w:ins w:id="1017" w:author="Suchaya Ananwattanaporn" w:date="2017-03-08T11:28:00Z">
        <w:r w:rsidR="00417359">
          <w:rPr>
            <w:rFonts w:ascii="TH SarabunPSK" w:hAnsi="TH SarabunPSK" w:cs="TH SarabunPSK" w:hint="cs"/>
            <w:sz w:val="32"/>
            <w:szCs w:val="32"/>
            <w:cs/>
          </w:rPr>
          <w:t xml:space="preserve"> จะไปยังหน้า </w:t>
        </w:r>
        <w:r w:rsidR="00417359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417359"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  <w:r w:rsidR="00417359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E664E1" w:rsidRDefault="00E664E1" w:rsidP="00491D62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หากต้องการแก้ไขข้อมูล ให้</w:t>
      </w:r>
      <w:del w:id="1018" w:author="Suchaya Ananwattanaporn" w:date="2017-03-08T11:29:00Z">
        <w:r w:rsidDel="00EA5EC7">
          <w:rPr>
            <w:rFonts w:ascii="TH SarabunPSK" w:hAnsi="TH SarabunPSK" w:cs="TH SarabunPSK" w:hint="cs"/>
            <w:sz w:val="32"/>
            <w:szCs w:val="32"/>
            <w:cs/>
          </w:rPr>
          <w:delText>คลิกลิ้งค์</w:delText>
        </w:r>
      </w:del>
      <w:ins w:id="1019" w:author="Suchaya Ananwattanaporn" w:date="2017-03-08T11:29:00Z">
        <w:r w:rsidR="00EA5EC7"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r>
        <w:rPr>
          <w:rFonts w:ascii="TH SarabunPSK" w:hAnsi="TH SarabunPSK" w:cs="TH SarabunPSK" w:hint="cs"/>
          <w:sz w:val="32"/>
          <w:szCs w:val="32"/>
          <w:cs/>
        </w:rPr>
        <w:t xml:space="preserve"> “แก้ไข” </w:t>
      </w:r>
      <w:ins w:id="1020" w:author="Suchaya Ananwattanaporn" w:date="2017-03-08T11:29:00Z">
        <w:r w:rsidR="00C84FCC">
          <w:rPr>
            <w:rFonts w:ascii="TH SarabunPSK" w:hAnsi="TH SarabunPSK" w:cs="TH SarabunPSK" w:hint="cs"/>
            <w:sz w:val="32"/>
            <w:szCs w:val="32"/>
            <w:cs/>
          </w:rPr>
          <w:t>ที่</w:t>
        </w:r>
      </w:ins>
      <w:del w:id="1021" w:author="Suchaya Ananwattanaporn" w:date="2017-03-08T11:29:00Z">
        <w:r w:rsidDel="00C84FCC">
          <w:rPr>
            <w:rFonts w:ascii="TH SarabunPSK" w:hAnsi="TH SarabunPSK" w:cs="TH SarabunPSK" w:hint="cs"/>
            <w:sz w:val="32"/>
            <w:szCs w:val="32"/>
            <w:cs/>
          </w:rPr>
          <w:delText>ที่</w:delText>
        </w:r>
      </w:del>
      <w:ins w:id="1022" w:author="Suchaya Ananwattanaporn" w:date="2017-03-08T11:29:00Z">
        <w:r w:rsidR="00EA5EC7">
          <w:rPr>
            <w:rFonts w:ascii="TH SarabunPSK" w:hAnsi="TH SarabunPSK" w:cs="TH SarabunPSK" w:hint="cs"/>
            <w:sz w:val="32"/>
            <w:szCs w:val="32"/>
            <w:cs/>
          </w:rPr>
          <w:t>ท้าย</w:t>
        </w:r>
      </w:ins>
      <w:r>
        <w:rPr>
          <w:rFonts w:ascii="TH SarabunPSK" w:hAnsi="TH SarabunPSK" w:cs="TH SarabunPSK" w:hint="cs"/>
          <w:sz w:val="32"/>
          <w:szCs w:val="32"/>
          <w:cs/>
        </w:rPr>
        <w:t>บรรทัด</w:t>
      </w:r>
      <w:ins w:id="1023" w:author="Suchaya Ananwattanaporn" w:date="2017-03-08T11:29:00Z">
        <w:r w:rsidR="00C84FCC">
          <w:rPr>
            <w:rFonts w:ascii="TH SarabunPSK" w:hAnsi="TH SarabunPSK" w:cs="TH SarabunPSK" w:hint="cs"/>
            <w:sz w:val="32"/>
            <w:szCs w:val="32"/>
            <w:cs/>
          </w:rPr>
          <w:t>ของ</w:t>
        </w:r>
      </w:ins>
      <w:del w:id="1024" w:author="Suchaya Ananwattanaporn" w:date="2017-03-08T11:29:00Z">
        <w:r w:rsidDel="00C84FCC">
          <w:rPr>
            <w:rFonts w:ascii="TH SarabunPSK" w:hAnsi="TH SarabunPSK" w:cs="TH SarabunPSK" w:hint="cs"/>
            <w:sz w:val="32"/>
            <w:szCs w:val="32"/>
            <w:cs/>
          </w:rPr>
          <w:delText>ที่</w:delText>
        </w:r>
      </w:del>
      <w:del w:id="1025" w:author="Suchaya Ananwattanaporn" w:date="2017-03-08T11:30:00Z">
        <w:r w:rsidDel="00C84FCC">
          <w:rPr>
            <w:rFonts w:ascii="TH SarabunPSK" w:hAnsi="TH SarabunPSK" w:cs="TH SarabunPSK" w:hint="cs"/>
            <w:sz w:val="32"/>
            <w:szCs w:val="32"/>
            <w:cs/>
          </w:rPr>
          <w:delText>แสดง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ผู้ซื้อที่ต้องการแก้ไข</w:t>
      </w:r>
    </w:p>
    <w:p w:rsidR="00491D62" w:rsidRPr="00801FE0" w:rsidDel="00F369B3" w:rsidRDefault="00E664E1" w:rsidP="00491D62">
      <w:pPr>
        <w:ind w:left="720" w:firstLine="720"/>
        <w:rPr>
          <w:del w:id="1026" w:author="Suchaya Ananwattanaporn" w:date="2017-03-08T12:45:00Z"/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หากต้องการลบข้อมูล ให้</w:t>
      </w:r>
      <w:ins w:id="1027" w:author="Suchaya Ananwattanaporn" w:date="2017-03-08T11:30:00Z">
        <w:r w:rsidR="00801FE0">
          <w:rPr>
            <w:rFonts w:ascii="TH SarabunPSK" w:hAnsi="TH SarabunPSK" w:cs="TH SarabunPSK" w:hint="cs"/>
            <w:sz w:val="32"/>
            <w:szCs w:val="32"/>
            <w:cs/>
          </w:rPr>
          <w:t>เลือกผู้ซื้อ</w:t>
        </w:r>
      </w:ins>
      <w:del w:id="1028" w:author="Suchaya Ananwattanaporn" w:date="2017-03-08T11:30:00Z">
        <w:r w:rsidDel="00801FE0">
          <w:rPr>
            <w:rFonts w:ascii="TH SarabunPSK" w:hAnsi="TH SarabunPSK" w:cs="TH SarabunPSK" w:hint="cs"/>
            <w:sz w:val="32"/>
            <w:szCs w:val="32"/>
            <w:cs/>
          </w:rPr>
          <w:delText>คลิก</w:delText>
        </w:r>
      </w:del>
      <w:ins w:id="1029" w:author="Suchaya Ananwattanaporn" w:date="2017-03-08T11:30:00Z">
        <w:r w:rsidR="00801FE0">
          <w:rPr>
            <w:rFonts w:ascii="TH SarabunPSK" w:hAnsi="TH SarabunPSK" w:cs="TH SarabunPSK" w:hint="cs"/>
            <w:sz w:val="32"/>
            <w:szCs w:val="32"/>
            <w:cs/>
          </w:rPr>
          <w:t>ที่ต้องการลบ โดยเลือก</w:t>
        </w:r>
      </w:ins>
      <w:ins w:id="1030" w:author="Suchaya Ananwattanaporn" w:date="2017-03-07T10:30:00Z">
        <w:r w:rsidR="000C5AC3">
          <w:rPr>
            <w:rFonts w:ascii="TH SarabunPSK" w:hAnsi="TH SarabunPSK" w:cs="TH SarabunPSK" w:hint="cs"/>
            <w:sz w:val="32"/>
            <w:szCs w:val="32"/>
            <w:cs/>
          </w:rPr>
          <w:t>ที่</w:t>
        </w:r>
      </w:ins>
      <w:r>
        <w:rPr>
          <w:rFonts w:ascii="TH SarabunPSK" w:hAnsi="TH SarabunPSK" w:cs="TH SarabunPSK" w:hint="cs"/>
          <w:sz w:val="32"/>
          <w:szCs w:val="32"/>
          <w:cs/>
        </w:rPr>
        <w:t>ช่องสี่เหลี่ยม</w:t>
      </w:r>
      <w:ins w:id="1031" w:author="Suchaya Ananwattanaporn" w:date="2017-03-08T11:30:00Z">
        <w:r w:rsidR="00801FE0">
          <w:rPr>
            <w:rFonts w:ascii="TH SarabunPSK" w:hAnsi="TH SarabunPSK" w:cs="TH SarabunPSK" w:hint="cs"/>
            <w:sz w:val="32"/>
            <w:szCs w:val="32"/>
            <w:cs/>
          </w:rPr>
          <w:t>ด้าน</w:t>
        </w:r>
      </w:ins>
      <w:del w:id="1032" w:author="Suchaya Ananwattanaporn" w:date="2017-03-08T11:31:00Z">
        <w:r w:rsidDel="00801FE0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หน้าชื่อผู้ประกอบการที่ต้องการลบ</w:t>
      </w:r>
      <w:r w:rsidR="00051D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ins w:id="1033" w:author="Suchaya Ananwattanaporn" w:date="2017-03-08T11:31:00Z">
        <w:r w:rsidR="00801FE0">
          <w:rPr>
            <w:rFonts w:ascii="TH SarabunPSK" w:hAnsi="TH SarabunPSK" w:cs="TH SarabunPSK" w:hint="cs"/>
            <w:sz w:val="32"/>
            <w:szCs w:val="32"/>
            <w:cs/>
          </w:rPr>
          <w:t>จากนั้นเลือก</w:t>
        </w:r>
      </w:ins>
      <w:del w:id="1034" w:author="Suchaya Ananwattanaporn" w:date="2017-03-08T11:31:00Z">
        <w:r w:rsidR="00051DF8" w:rsidDel="00801FE0">
          <w:rPr>
            <w:rFonts w:ascii="TH SarabunPSK" w:hAnsi="TH SarabunPSK" w:cs="TH SarabunPSK" w:hint="cs"/>
            <w:sz w:val="32"/>
            <w:szCs w:val="32"/>
            <w:cs/>
          </w:rPr>
          <w:delText>แล้วคลิก</w:delText>
        </w:r>
      </w:del>
      <w:r w:rsidR="00051DF8">
        <w:rPr>
          <w:rFonts w:ascii="TH SarabunPSK" w:hAnsi="TH SarabunPSK" w:cs="TH SarabunPSK" w:hint="cs"/>
          <w:sz w:val="32"/>
          <w:szCs w:val="32"/>
          <w:cs/>
        </w:rPr>
        <w:t>ปุ่ม “ลบรายการ”</w:t>
      </w:r>
      <w:r w:rsidR="007C41ED">
        <w:rPr>
          <w:rFonts w:ascii="TH SarabunPSK" w:hAnsi="TH SarabunPSK" w:cs="TH SarabunPSK" w:hint="cs"/>
          <w:sz w:val="32"/>
          <w:szCs w:val="32"/>
          <w:cs/>
        </w:rPr>
        <w:t xml:space="preserve"> โปรแกรมจะแสดงข้อความให้ยืนยันการลบ </w:t>
      </w:r>
      <w:ins w:id="1035" w:author="Suchaya Ananwattanaporn" w:date="2017-03-08T11:31:00Z">
        <w:r w:rsidR="00801FE0">
          <w:rPr>
            <w:rFonts w:ascii="TH SarabunPSK" w:hAnsi="TH SarabunPSK" w:cs="TH SarabunPSK" w:hint="cs"/>
            <w:sz w:val="32"/>
            <w:szCs w:val="32"/>
            <w:cs/>
          </w:rPr>
          <w:t xml:space="preserve">ยืนยันเลือก </w:t>
        </w:r>
      </w:ins>
      <w:ins w:id="1036" w:author="Suchaya Ananwattanaporn" w:date="2017-03-08T11:32:00Z">
        <w:r w:rsidR="00801FE0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801FE0">
          <w:rPr>
            <w:rFonts w:ascii="TH SarabunPSK" w:hAnsi="TH SarabunPSK" w:cs="TH SarabunPSK" w:hint="cs"/>
            <w:sz w:val="32"/>
            <w:szCs w:val="32"/>
            <w:cs/>
          </w:rPr>
          <w:t>ลบ</w:t>
        </w:r>
        <w:r w:rsidR="00801FE0"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 w:rsidR="00801FE0">
          <w:rPr>
            <w:rFonts w:ascii="TH SarabunPSK" w:hAnsi="TH SarabunPSK" w:cs="TH SarabunPSK" w:hint="cs"/>
            <w:sz w:val="32"/>
            <w:szCs w:val="32"/>
            <w:cs/>
          </w:rPr>
          <w:t xml:space="preserve">ต้องการยกเลิกเลือก </w:t>
        </w:r>
        <w:r w:rsidR="00801FE0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801FE0"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 w:rsidR="00801FE0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7C41ED" w:rsidRDefault="007C41ED" w:rsidP="0096498A">
      <w:pPr>
        <w:ind w:left="720" w:firstLine="720"/>
        <w:rPr>
          <w:ins w:id="1037" w:author="Suchaya Sunny" w:date="2017-01-18T18:02:00Z"/>
          <w:rFonts w:ascii="TH SarabunPSK" w:hAnsi="TH SarabunPSK" w:cs="TH SarabunPSK"/>
          <w:sz w:val="32"/>
          <w:szCs w:val="32"/>
        </w:rPr>
      </w:pPr>
      <w:del w:id="1038" w:author="Suchaya Sunny" w:date="2017-01-18T18:02:00Z">
        <w:r w:rsidDel="00C9251A">
          <w:rPr>
            <w:noProof/>
          </w:rPr>
          <w:drawing>
            <wp:inline distT="0" distB="0" distL="0" distR="0" wp14:anchorId="09AC2A98" wp14:editId="2CEAB700">
              <wp:extent cx="5676900" cy="379095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6900" cy="3790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9251A" w:rsidRDefault="00C9251A">
      <w:pPr>
        <w:jc w:val="center"/>
        <w:rPr>
          <w:rFonts w:ascii="TH SarabunPSK" w:hAnsi="TH SarabunPSK" w:cs="TH SarabunPSK"/>
          <w:sz w:val="32"/>
          <w:szCs w:val="32"/>
        </w:rPr>
        <w:pPrChange w:id="1039" w:author="Suchaya Ananwattanaporn" w:date="2017-03-08T11:33:00Z">
          <w:pPr/>
        </w:pPrChange>
      </w:pPr>
      <w:ins w:id="1040" w:author="Suchaya Sunny" w:date="2017-01-18T18:03:00Z">
        <w:r>
          <w:rPr>
            <w:noProof/>
          </w:rPr>
          <w:lastRenderedPageBreak/>
          <w:drawing>
            <wp:inline distT="0" distB="0" distL="0" distR="0" wp14:anchorId="08A37873" wp14:editId="0CBB2A9E">
              <wp:extent cx="4097197" cy="2647950"/>
              <wp:effectExtent l="0" t="0" r="0" b="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06348" cy="26538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C41ED" w:rsidDel="003B70EF" w:rsidRDefault="007C41ED">
      <w:pPr>
        <w:jc w:val="center"/>
        <w:rPr>
          <w:del w:id="1041" w:author="Suchaya Ananwattanaporn" w:date="2017-03-07T10:37:00Z"/>
          <w:rFonts w:ascii="TH SarabunPSK" w:hAnsi="TH SarabunPSK" w:cs="TH SarabunPSK"/>
          <w:sz w:val="32"/>
          <w:szCs w:val="32"/>
        </w:rPr>
        <w:pPrChange w:id="1042" w:author="Suchaya Ananwattanaporn" w:date="2017-03-08T11:33:00Z">
          <w:pPr>
            <w:ind w:left="2160" w:firstLine="720"/>
          </w:pPr>
        </w:pPrChange>
      </w:pPr>
      <w:bookmarkStart w:id="1043" w:name="_Toc476686613"/>
      <w:del w:id="1044" w:author="Suchaya Ananwattanaporn" w:date="2017-03-08T12:51:00Z">
        <w:r w:rsidRPr="008B2AFB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1045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8B2AF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B2AFB">
        <w:rPr>
          <w:rFonts w:ascii="TH SarabunPSK" w:hAnsi="TH SarabunPSK" w:cs="TH SarabunPSK"/>
          <w:sz w:val="32"/>
          <w:szCs w:val="32"/>
        </w:rPr>
        <w:fldChar w:fldCharType="begin"/>
      </w:r>
      <w:r w:rsidRPr="008B2AFB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8B2AFB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8B2AFB">
        <w:rPr>
          <w:rFonts w:ascii="TH SarabunPSK" w:hAnsi="TH SarabunPSK" w:cs="TH SarabunPSK"/>
          <w:sz w:val="32"/>
          <w:szCs w:val="32"/>
        </w:rPr>
        <w:fldChar w:fldCharType="end"/>
      </w:r>
      <w:r w:rsidRPr="008B2AFB">
        <w:rPr>
          <w:rFonts w:ascii="TH SarabunPSK" w:hAnsi="TH SarabunPSK" w:cs="TH SarabunPSK"/>
          <w:sz w:val="32"/>
          <w:szCs w:val="32"/>
        </w:rPr>
        <w:noBreakHyphen/>
      </w:r>
      <w:del w:id="1046" w:author="Suchaya Ananwattanaporn" w:date="2017-03-08T11:33:00Z">
        <w:r w:rsidRPr="008B2AFB" w:rsidDel="007B24E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B2AFB" w:rsidDel="007B24EF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8B2AFB" w:rsidDel="007B24EF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8B2AFB" w:rsidDel="007B24EF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8B2AFB" w:rsidDel="007B24E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7B24EF">
          <w:rPr>
            <w:rFonts w:ascii="TH SarabunPSK" w:hAnsi="TH SarabunPSK" w:cs="TH SarabunPSK"/>
            <w:noProof/>
            <w:sz w:val="32"/>
            <w:szCs w:val="32"/>
          </w:rPr>
          <w:delText>3</w:delText>
        </w:r>
        <w:r w:rsidRPr="008B2AFB" w:rsidDel="007B24EF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B2AFB" w:rsidDel="007B24EF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ins w:id="1047" w:author="Suchaya Ananwattanaporn" w:date="2017-03-08T11:33:00Z">
        <w:r w:rsidR="00D0460A">
          <w:rPr>
            <w:rFonts w:ascii="TH SarabunPSK" w:hAnsi="TH SarabunPSK" w:cs="TH SarabunPSK"/>
            <w:sz w:val="32"/>
            <w:szCs w:val="32"/>
          </w:rPr>
          <w:t>5</w:t>
        </w:r>
        <w:r w:rsidR="007B24EF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r>
        <w:rPr>
          <w:rFonts w:ascii="TH SarabunPSK" w:hAnsi="TH SarabunPSK" w:cs="TH SarabunPSK" w:hint="cs"/>
          <w:sz w:val="32"/>
          <w:szCs w:val="32"/>
          <w:cs/>
        </w:rPr>
        <w:t>ข้อความให้ยืนยันการลบผู้ซื้อในหน้าจอ “รายละเอียดผู้ซื้อ”</w:t>
      </w:r>
      <w:bookmarkEnd w:id="1043"/>
    </w:p>
    <w:p w:rsidR="00491D62" w:rsidRDefault="00491D62">
      <w:pPr>
        <w:jc w:val="center"/>
        <w:rPr>
          <w:rFonts w:ascii="TH SarabunPSK" w:hAnsi="TH SarabunPSK" w:cs="TH SarabunPSK"/>
          <w:sz w:val="32"/>
          <w:szCs w:val="32"/>
        </w:rPr>
        <w:pPrChange w:id="1048" w:author="Suchaya Ananwattanaporn" w:date="2017-03-08T11:33:00Z">
          <w:pPr>
            <w:ind w:firstLine="720"/>
            <w:jc w:val="center"/>
          </w:pPr>
        </w:pPrChange>
      </w:pPr>
    </w:p>
    <w:p w:rsidR="003B70EF" w:rsidRDefault="00AC3E9F" w:rsidP="00051DF8">
      <w:pPr>
        <w:rPr>
          <w:ins w:id="1049" w:author="Suchaya Ananwattanaporn" w:date="2017-03-07T10:37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del w:id="1050" w:author="Suchaya Ananwattanaporn" w:date="2017-03-07T10:37:00Z">
        <w:r w:rsidDel="003B70EF">
          <w:rPr>
            <w:rFonts w:ascii="TH SarabunPSK" w:hAnsi="TH SarabunPSK" w:cs="TH SarabunPSK"/>
            <w:sz w:val="32"/>
            <w:szCs w:val="32"/>
            <w:cs/>
          </w:rPr>
          <w:tab/>
        </w:r>
      </w:del>
      <w:r w:rsidRPr="00AC3E9F">
        <w:rPr>
          <w:rFonts w:ascii="TH SarabunPSK" w:hAnsi="TH SarabunPSK" w:cs="TH SarabunPSK"/>
          <w:sz w:val="32"/>
          <w:szCs w:val="32"/>
          <w:cs/>
        </w:rPr>
        <w:t>เมื่อคลิกปุ่ม “เพิ่มรายการ” หรือ</w:t>
      </w:r>
      <w:del w:id="1051" w:author="Suchaya Ananwattanaporn" w:date="2017-03-08T11:33:00Z">
        <w:r w:rsidRPr="00AC3E9F" w:rsidDel="00EA4849">
          <w:rPr>
            <w:rFonts w:ascii="TH SarabunPSK" w:hAnsi="TH SarabunPSK" w:cs="TH SarabunPSK"/>
            <w:sz w:val="32"/>
            <w:szCs w:val="32"/>
            <w:cs/>
          </w:rPr>
          <w:delText>คลิกลิ้งค์</w:delText>
        </w:r>
      </w:del>
      <w:ins w:id="1052" w:author="Suchaya Ananwattanaporn" w:date="2017-03-08T11:33:00Z">
        <w:r w:rsidR="00EA4849"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r w:rsidRPr="00AC3E9F">
        <w:rPr>
          <w:rFonts w:ascii="TH SarabunPSK" w:hAnsi="TH SarabunPSK" w:cs="TH SarabunPSK"/>
          <w:sz w:val="32"/>
          <w:szCs w:val="32"/>
          <w:cs/>
        </w:rPr>
        <w:t xml:space="preserve"> “แก้ไข” โปรแกรมจะแสดงหน้าจอ "</w:t>
      </w:r>
      <w:del w:id="1053" w:author="Suchaya Ananwattanaporn" w:date="2017-03-07T10:30:00Z">
        <w:r w:rsidRPr="00AC3E9F" w:rsidDel="00F00079">
          <w:rPr>
            <w:rFonts w:ascii="TH SarabunPSK" w:hAnsi="TH SarabunPSK" w:cs="TH SarabunPSK"/>
            <w:sz w:val="32"/>
            <w:szCs w:val="32"/>
            <w:cs/>
          </w:rPr>
          <w:delText>การ</w:delText>
        </w:r>
      </w:del>
      <w:r w:rsidRPr="00AC3E9F">
        <w:rPr>
          <w:rFonts w:ascii="TH SarabunPSK" w:hAnsi="TH SarabunPSK" w:cs="TH SarabunPSK"/>
          <w:sz w:val="32"/>
          <w:szCs w:val="32"/>
          <w:cs/>
        </w:rPr>
        <w:t>ตั้งค่า</w:t>
      </w:r>
      <w:ins w:id="1054" w:author="Suchaya Ananwattanaporn" w:date="2017-03-07T10:30:00Z">
        <w:r w:rsidR="00F00079">
          <w:rPr>
            <w:rFonts w:ascii="TH SarabunPSK" w:hAnsi="TH SarabunPSK" w:cs="TH SarabunPSK" w:hint="cs"/>
            <w:sz w:val="32"/>
            <w:szCs w:val="32"/>
            <w:cs/>
          </w:rPr>
          <w:t>ผู้</w:t>
        </w:r>
      </w:ins>
      <w:del w:id="1055" w:author="Suchaya Ananwattanaporn" w:date="2017-03-07T10:30:00Z">
        <w:r w:rsidRPr="00AC3E9F" w:rsidDel="00F00079">
          <w:rPr>
            <w:rFonts w:ascii="TH SarabunPSK" w:hAnsi="TH SarabunPSK" w:cs="TH SarabunPSK"/>
            <w:sz w:val="32"/>
            <w:szCs w:val="32"/>
            <w:cs/>
          </w:rPr>
          <w:delText>-รายละเอียดผู้</w:delText>
        </w:r>
      </w:del>
      <w:r w:rsidRPr="00AC3E9F">
        <w:rPr>
          <w:rFonts w:ascii="TH SarabunPSK" w:hAnsi="TH SarabunPSK" w:cs="TH SarabunPSK"/>
          <w:sz w:val="32"/>
          <w:szCs w:val="32"/>
          <w:cs/>
        </w:rPr>
        <w:t>ซื้อ"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58BC">
        <w:rPr>
          <w:rFonts w:ascii="TH SarabunPSK" w:hAnsi="TH SarabunPSK" w:cs="TH SarabunPSK" w:hint="cs"/>
          <w:sz w:val="32"/>
          <w:szCs w:val="32"/>
          <w:cs/>
        </w:rPr>
        <w:t>เพื่อ</w:t>
      </w:r>
      <w:ins w:id="1056" w:author="Suchaya Ananwattanaporn" w:date="2017-03-07T10:31:00Z">
        <w:r w:rsidR="00523A87"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</w:ins>
      <w:del w:id="1057" w:author="Suchaya Ananwattanaporn" w:date="2017-03-07T10:31:00Z">
        <w:r w:rsidR="00FE58BC" w:rsidDel="00523A87">
          <w:rPr>
            <w:rFonts w:ascii="TH SarabunPSK" w:hAnsi="TH SarabunPSK" w:cs="TH SarabunPSK" w:hint="cs"/>
            <w:sz w:val="32"/>
            <w:szCs w:val="32"/>
            <w:cs/>
          </w:rPr>
          <w:delText>สร้าง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 xml:space="preserve"> หรือแก้ไขรายละเอียดของผู้ซื้อ</w:t>
      </w:r>
      <w:ins w:id="1058" w:author="Suchaya Ananwattanaporn" w:date="2017-03-07T10:31:00Z">
        <w:r w:rsidR="002438A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2438A6">
          <w:rPr>
            <w:rFonts w:ascii="TH SarabunPSK" w:hAnsi="TH SarabunPSK" w:cs="TH SarabunPSK" w:hint="cs"/>
            <w:sz w:val="32"/>
            <w:szCs w:val="32"/>
            <w:cs/>
          </w:rPr>
          <w:t>โดยมีรายละเอียดดังนี้</w:t>
        </w:r>
      </w:ins>
    </w:p>
    <w:p w:rsidR="00051DF8" w:rsidRDefault="003B70EF">
      <w:pPr>
        <w:jc w:val="center"/>
        <w:rPr>
          <w:ins w:id="1059" w:author="Suchaya Ananwattanaporn" w:date="2017-03-07T10:40:00Z"/>
          <w:rFonts w:ascii="TH SarabunPSK" w:hAnsi="TH SarabunPSK" w:cs="TH SarabunPSK"/>
          <w:sz w:val="32"/>
          <w:szCs w:val="32"/>
        </w:rPr>
        <w:pPrChange w:id="1060" w:author="Suchaya Ananwattanaporn" w:date="2017-03-07T10:37:00Z">
          <w:pPr/>
        </w:pPrChange>
      </w:pPr>
      <w:ins w:id="1061" w:author="Suchaya Ananwattanaporn" w:date="2017-03-07T10:36:00Z">
        <w:r>
          <w:rPr>
            <w:noProof/>
          </w:rPr>
          <w:drawing>
            <wp:inline distT="0" distB="0" distL="0" distR="0" wp14:anchorId="46FD30B1" wp14:editId="7A41D262">
              <wp:extent cx="4638417" cy="3155950"/>
              <wp:effectExtent l="0" t="0" r="0" b="6350"/>
              <wp:docPr id="454" name="Picture 4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46332" cy="3161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6547F" w:rsidRDefault="0096547F" w:rsidP="0096547F">
      <w:pPr>
        <w:ind w:left="2160" w:firstLine="720"/>
        <w:rPr>
          <w:ins w:id="1062" w:author="Suchaya Ananwattanaporn" w:date="2017-03-08T11:34:00Z"/>
          <w:rFonts w:ascii="TH SarabunPSK" w:hAnsi="TH SarabunPSK" w:cs="TH SarabunPSK"/>
          <w:sz w:val="32"/>
          <w:szCs w:val="32"/>
        </w:rPr>
      </w:pPr>
      <w:bookmarkStart w:id="1063" w:name="_Toc476686614"/>
      <w:moveToRangeStart w:id="1064" w:author="Suchaya Ananwattanaporn" w:date="2017-03-07T10:40:00Z" w:name="move476646536"/>
      <w:moveTo w:id="1065" w:author="Suchaya Ananwattanaporn" w:date="2017-03-07T10:40:00Z">
        <w:del w:id="1066" w:author="Suchaya Ananwattanaporn" w:date="2017-03-08T12:51:00Z">
          <w:r w:rsidRPr="008B2AFB" w:rsidDel="00E86794">
            <w:rPr>
              <w:rFonts w:ascii="TH SarabunPSK" w:hAnsi="TH SarabunPSK" w:cs="TH SarabunPSK"/>
              <w:sz w:val="32"/>
              <w:szCs w:val="32"/>
            </w:rPr>
            <w:delText>Figure</w:delText>
          </w:r>
        </w:del>
      </w:moveTo>
      <w:ins w:id="1067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moveTo w:id="1068" w:author="Suchaya Ananwattanaporn" w:date="2017-03-07T10:40:00Z">
        <w:r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B2AFB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moveTo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moveTo w:id="1069" w:author="Suchaya Ananwattanaporn" w:date="2017-03-07T10:40:00Z">
        <w:r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B2AFB">
          <w:rPr>
            <w:rFonts w:ascii="TH SarabunPSK" w:hAnsi="TH SarabunPSK" w:cs="TH SarabunPSK"/>
            <w:sz w:val="32"/>
            <w:szCs w:val="32"/>
          </w:rPr>
          <w:noBreakHyphen/>
        </w:r>
        <w:del w:id="1070" w:author="Suchaya Ananwattanaporn" w:date="2017-03-08T11:35:00Z">
          <w:r w:rsidRPr="008B2AFB" w:rsidDel="00F06F94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Pr="008B2AFB" w:rsidDel="00F06F94">
            <w:rPr>
              <w:rFonts w:ascii="TH SarabunPSK" w:hAnsi="TH SarabunPSK" w:cs="TH SarabunPSK"/>
              <w:sz w:val="32"/>
              <w:szCs w:val="32"/>
            </w:rPr>
            <w:delInstrText xml:space="preserve"> SEQ Figure \</w:delInstrText>
          </w:r>
          <w:r w:rsidRPr="008B2AFB" w:rsidDel="00F06F94">
            <w:rPr>
              <w:rFonts w:ascii="TH SarabunPSK" w:hAnsi="TH SarabunPSK" w:cs="TH SarabunPSK"/>
              <w:sz w:val="32"/>
              <w:szCs w:val="32"/>
              <w:cs/>
            </w:rPr>
            <w:delInstrText xml:space="preserve">* </w:delInstrText>
          </w:r>
          <w:r w:rsidRPr="008B2AFB" w:rsidDel="00F06F94">
            <w:rPr>
              <w:rFonts w:ascii="TH SarabunPSK" w:hAnsi="TH SarabunPSK" w:cs="TH SarabunPSK"/>
              <w:sz w:val="32"/>
              <w:szCs w:val="32"/>
            </w:rPr>
            <w:delInstrText xml:space="preserve">ARABIC \s 1 </w:delInstrText>
          </w:r>
          <w:r w:rsidRPr="008B2AFB" w:rsidDel="00F06F94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r w:rsidDel="00F06F94">
            <w:rPr>
              <w:rFonts w:ascii="TH SarabunPSK" w:hAnsi="TH SarabunPSK" w:cs="TH SarabunPSK"/>
              <w:noProof/>
              <w:sz w:val="32"/>
              <w:szCs w:val="32"/>
            </w:rPr>
            <w:delText>4</w:delText>
          </w:r>
          <w:r w:rsidRPr="008B2AFB" w:rsidDel="00F06F94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del>
      </w:moveTo>
      <w:ins w:id="1071" w:author="Suchaya Ananwattanaporn" w:date="2017-03-08T11:35:00Z">
        <w:r w:rsidR="00A165A8">
          <w:rPr>
            <w:rFonts w:ascii="TH SarabunPSK" w:hAnsi="TH SarabunPSK" w:cs="TH SarabunPSK"/>
            <w:sz w:val="32"/>
            <w:szCs w:val="32"/>
          </w:rPr>
          <w:t>6</w:t>
        </w:r>
      </w:ins>
      <w:moveTo w:id="1072" w:author="Suchaya Ananwattanaporn" w:date="2017-03-07T10:40:00Z">
        <w:r w:rsidRPr="008B2AFB">
          <w:rPr>
            <w:rFonts w:ascii="TH SarabunPSK" w:hAnsi="TH SarabunPSK" w:cs="TH SarabunPSK"/>
            <w:sz w:val="32"/>
            <w:szCs w:val="32"/>
            <w:cs/>
          </w:rPr>
          <w:t xml:space="preserve"> ตัวอย่าง</w:t>
        </w:r>
        <w:r>
          <w:rPr>
            <w:rFonts w:ascii="TH SarabunPSK" w:hAnsi="TH SarabunPSK" w:cs="TH SarabunPSK" w:hint="cs"/>
            <w:sz w:val="32"/>
            <w:szCs w:val="32"/>
            <w:cs/>
          </w:rPr>
          <w:t>การใส่ข้อมูลใน</w:t>
        </w:r>
        <w:r>
          <w:rPr>
            <w:rFonts w:ascii="TH SarabunPSK" w:hAnsi="TH SarabunPSK" w:cs="TH SarabunPSK"/>
            <w:sz w:val="32"/>
            <w:szCs w:val="32"/>
            <w:cs/>
          </w:rPr>
          <w:t>หน้าจอ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“การตั้งค่า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– </w:t>
        </w:r>
        <w:r>
          <w:rPr>
            <w:rFonts w:ascii="TH SarabunPSK" w:hAnsi="TH SarabunPSK" w:cs="TH SarabunPSK" w:hint="cs"/>
            <w:sz w:val="32"/>
            <w:szCs w:val="32"/>
            <w:cs/>
          </w:rPr>
          <w:t>รายละเอียดผู้ซื้อ”</w:t>
        </w:r>
      </w:moveTo>
      <w:bookmarkEnd w:id="1063"/>
    </w:p>
    <w:p w:rsidR="00105FF9" w:rsidRDefault="00105FF9" w:rsidP="0096547F">
      <w:pPr>
        <w:ind w:left="2160" w:firstLine="720"/>
        <w:rPr>
          <w:moveTo w:id="1073" w:author="Suchaya Ananwattanaporn" w:date="2017-03-07T10:40:00Z"/>
          <w:rFonts w:ascii="TH SarabunPSK" w:hAnsi="TH SarabunPSK" w:cs="TH SarabunPSK"/>
          <w:sz w:val="32"/>
          <w:szCs w:val="32"/>
        </w:rPr>
      </w:pPr>
    </w:p>
    <w:p w:rsidR="0096547F" w:rsidDel="005F0BC9" w:rsidRDefault="0096547F" w:rsidP="0096547F">
      <w:pPr>
        <w:ind w:left="2160" w:firstLine="720"/>
        <w:rPr>
          <w:del w:id="1074" w:author="Suchaya Ananwattanaporn" w:date="2017-03-07T10:40:00Z"/>
          <w:moveTo w:id="1075" w:author="Suchaya Ananwattanaporn" w:date="2017-03-07T10:40:00Z"/>
          <w:rFonts w:ascii="TH SarabunPSK" w:hAnsi="TH SarabunPSK" w:cs="TH SarabunPSK"/>
          <w:sz w:val="32"/>
          <w:szCs w:val="32"/>
        </w:rPr>
      </w:pPr>
    </w:p>
    <w:p w:rsidR="0096547F" w:rsidDel="0096547F" w:rsidRDefault="0096547F" w:rsidP="0096547F">
      <w:pPr>
        <w:rPr>
          <w:del w:id="1076" w:author="Suchaya Ananwattanaporn" w:date="2017-03-07T10:40:00Z"/>
          <w:moveTo w:id="1077" w:author="Suchaya Ananwattanaporn" w:date="2017-03-07T10:40:00Z"/>
          <w:rFonts w:ascii="TH SarabunPSK" w:hAnsi="TH SarabunPSK" w:cs="TH SarabunPSK"/>
          <w:sz w:val="32"/>
          <w:szCs w:val="32"/>
        </w:rPr>
      </w:pPr>
      <w:moveTo w:id="1078" w:author="Suchaya Ananwattanaporn" w:date="2017-03-07T10:40:00Z">
        <w:r>
          <w:rPr>
            <w:rFonts w:ascii="TH SarabunPSK" w:hAnsi="TH SarabunPSK" w:cs="TH SarabunPSK" w:hint="cs"/>
            <w:sz w:val="32"/>
            <w:szCs w:val="32"/>
            <w:cs/>
          </w:rPr>
          <w:t>รายละเอียดฟิลด์บนหน้าจอ</w:t>
        </w:r>
      </w:moveTo>
    </w:p>
    <w:moveToRangeEnd w:id="1064"/>
    <w:p w:rsidR="0096547F" w:rsidRPr="002438A6" w:rsidRDefault="0096547F">
      <w:pPr>
        <w:rPr>
          <w:rFonts w:ascii="TH SarabunPSK" w:hAnsi="TH SarabunPSK" w:cs="TH SarabunPSK"/>
          <w:sz w:val="32"/>
          <w:szCs w:val="32"/>
          <w:cs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701"/>
        <w:gridCol w:w="2785"/>
        <w:gridCol w:w="3319"/>
        <w:gridCol w:w="3651"/>
        <w:tblGridChange w:id="1079">
          <w:tblGrid>
            <w:gridCol w:w="5"/>
            <w:gridCol w:w="696"/>
            <w:gridCol w:w="5"/>
            <w:gridCol w:w="2780"/>
            <w:gridCol w:w="5"/>
            <w:gridCol w:w="3314"/>
            <w:gridCol w:w="5"/>
            <w:gridCol w:w="3646"/>
            <w:gridCol w:w="5"/>
          </w:tblGrid>
        </w:tblGridChange>
      </w:tblGrid>
      <w:tr w:rsidR="00C308D0" w:rsidRPr="008B2AFB" w:rsidTr="0070286C">
        <w:trPr>
          <w:trHeight w:val="300"/>
          <w:tblHeader/>
          <w:ins w:id="1080" w:author="Suchaya Ananwattanaporn" w:date="2017-03-07T10:34:00Z"/>
        </w:trPr>
        <w:tc>
          <w:tcPr>
            <w:tcW w:w="3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C308D0" w:rsidRPr="008B2AFB" w:rsidRDefault="00C308D0" w:rsidP="0070286C">
            <w:pPr>
              <w:jc w:val="center"/>
              <w:rPr>
                <w:ins w:id="1081" w:author="Suchaya Ananwattanaporn" w:date="2017-03-07T10:34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1082" w:author="Suchaya Ananwattanaporn" w:date="2017-03-07T10:34:00Z">
              <w:r w:rsidRPr="008B2AFB">
                <w:rPr>
                  <w:rFonts w:ascii="TH SarabunPSK" w:hAnsi="TH SarabunPSK" w:cs="TH SarabunPSK"/>
                  <w:b/>
                  <w:bCs/>
                  <w:color w:val="000000"/>
                  <w:sz w:val="32"/>
                  <w:szCs w:val="32"/>
                </w:rPr>
                <w:t>No</w:t>
              </w:r>
            </w:ins>
          </w:p>
        </w:tc>
        <w:tc>
          <w:tcPr>
            <w:tcW w:w="13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C308D0" w:rsidRPr="008B2AFB" w:rsidRDefault="00C308D0" w:rsidP="0070286C">
            <w:pPr>
              <w:jc w:val="center"/>
              <w:rPr>
                <w:ins w:id="1083" w:author="Suchaya Ananwattanaporn" w:date="2017-03-07T10:34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1084" w:author="Suchaya Ananwattanaporn" w:date="2017-03-07T10:34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หัวข้อ</w:t>
              </w:r>
            </w:ins>
          </w:p>
        </w:tc>
        <w:tc>
          <w:tcPr>
            <w:tcW w:w="15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C308D0" w:rsidRPr="008B2AFB" w:rsidRDefault="00C308D0" w:rsidP="0070286C">
            <w:pPr>
              <w:jc w:val="center"/>
              <w:rPr>
                <w:ins w:id="1085" w:author="Suchaya Ananwattanaporn" w:date="2017-03-07T10:34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1086" w:author="Suchaya Ananwattanaporn" w:date="2017-03-07T10:34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ความหมาย</w:t>
              </w:r>
            </w:ins>
          </w:p>
        </w:tc>
        <w:tc>
          <w:tcPr>
            <w:tcW w:w="17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C308D0" w:rsidRPr="008B2AFB" w:rsidRDefault="00C308D0" w:rsidP="0070286C">
            <w:pPr>
              <w:jc w:val="center"/>
              <w:rPr>
                <w:ins w:id="1087" w:author="Suchaya Ananwattanaporn" w:date="2017-03-07T10:34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ins w:id="1088" w:author="Suchaya Ananwattanaporn" w:date="2017-03-07T10:34:00Z">
              <w:r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t>หมายเหตุ</w:t>
              </w:r>
            </w:ins>
          </w:p>
        </w:tc>
      </w:tr>
      <w:tr w:rsidR="00C308D0" w:rsidRPr="008B2AFB" w:rsidTr="0070286C">
        <w:trPr>
          <w:trHeight w:val="600"/>
          <w:ins w:id="1089" w:author="Suchaya Ananwattanaporn" w:date="2017-03-07T10:34:00Z"/>
        </w:trPr>
        <w:tc>
          <w:tcPr>
            <w:tcW w:w="3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jc w:val="center"/>
              <w:rPr>
                <w:ins w:id="109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091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</w:ins>
          </w:p>
        </w:tc>
        <w:tc>
          <w:tcPr>
            <w:tcW w:w="133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092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093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ชื่อผู้ประกอบการ</w:t>
              </w:r>
            </w:ins>
          </w:p>
        </w:tc>
        <w:tc>
          <w:tcPr>
            <w:tcW w:w="15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094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095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ชื่อผู้ประกอบการที่ต้องการออกใบกำกับภาษี</w:t>
              </w:r>
            </w:ins>
          </w:p>
        </w:tc>
        <w:tc>
          <w:tcPr>
            <w:tcW w:w="1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096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097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ข้อมูลความยาวไม่เกิน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256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ตัวอักษร</w:t>
              </w:r>
            </w:ins>
          </w:p>
        </w:tc>
      </w:tr>
      <w:tr w:rsidR="00C308D0" w:rsidRPr="008B2AFB" w:rsidTr="0070286C">
        <w:trPr>
          <w:trHeight w:val="600"/>
          <w:ins w:id="1098" w:author="Suchaya Ananwattanaporn" w:date="2017-03-07T10:34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jc w:val="center"/>
              <w:rPr>
                <w:ins w:id="109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00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</w:t>
              </w:r>
            </w:ins>
          </w:p>
        </w:tc>
        <w:tc>
          <w:tcPr>
            <w:tcW w:w="133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01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02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ที่อยู่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03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04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ที่อยู่บรรทัดที่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05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06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ตัวอักษร</w:t>
              </w:r>
            </w:ins>
          </w:p>
        </w:tc>
      </w:tr>
      <w:tr w:rsidR="00C308D0" w:rsidRPr="008B2AFB" w:rsidTr="0070286C">
        <w:trPr>
          <w:trHeight w:val="600"/>
          <w:ins w:id="1107" w:author="Suchaya Ananwattanaporn" w:date="2017-03-07T10:34:00Z"/>
        </w:trPr>
        <w:tc>
          <w:tcPr>
            <w:tcW w:w="3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308D0" w:rsidRPr="008B2AFB" w:rsidRDefault="00C308D0" w:rsidP="0070286C">
            <w:pPr>
              <w:rPr>
                <w:ins w:id="1108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308D0" w:rsidRPr="008B2AFB" w:rsidRDefault="00C308D0" w:rsidP="0070286C">
            <w:pPr>
              <w:rPr>
                <w:ins w:id="110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1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11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ที่อยู่บรรทัดที่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12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13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ตัวอักษร</w:t>
              </w:r>
            </w:ins>
          </w:p>
        </w:tc>
      </w:tr>
      <w:tr w:rsidR="00C308D0" w:rsidRPr="008B2AFB" w:rsidTr="0070286C">
        <w:trPr>
          <w:trHeight w:val="600"/>
          <w:ins w:id="1114" w:author="Suchaya Ananwattanaporn" w:date="2017-03-07T10:34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C308D0" w:rsidRPr="008B2AFB" w:rsidRDefault="00C308D0" w:rsidP="0070286C">
            <w:pPr>
              <w:jc w:val="center"/>
              <w:rPr>
                <w:ins w:id="1115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16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3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308D0" w:rsidRPr="008B2AFB" w:rsidRDefault="00C308D0" w:rsidP="0070286C">
            <w:pPr>
              <w:rPr>
                <w:ins w:id="111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18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จังหวัด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C308D0" w:rsidRDefault="00C308D0" w:rsidP="0070286C">
            <w:pPr>
              <w:rPr>
                <w:ins w:id="111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20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เลือกจังหวัด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C308D0" w:rsidRPr="008B2AFB" w:rsidRDefault="00C308D0" w:rsidP="0070286C">
            <w:pPr>
              <w:rPr>
                <w:ins w:id="1121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22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สามารถค้นหาได้โดยกดอักษรตัวแรกของชื่อจังหวัด</w:t>
              </w:r>
            </w:ins>
          </w:p>
        </w:tc>
      </w:tr>
      <w:tr w:rsidR="00C308D0" w:rsidTr="0070286C">
        <w:trPr>
          <w:trHeight w:val="600"/>
          <w:ins w:id="1123" w:author="Suchaya Ananwattanaporn" w:date="2017-03-07T10:34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C308D0" w:rsidRPr="008B2AFB" w:rsidRDefault="00C308D0" w:rsidP="0070286C">
            <w:pPr>
              <w:jc w:val="center"/>
              <w:rPr>
                <w:ins w:id="1124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25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4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308D0" w:rsidRDefault="00C308D0" w:rsidP="0070286C">
            <w:pPr>
              <w:rPr>
                <w:ins w:id="1126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27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C308D0" w:rsidRDefault="00C308D0" w:rsidP="0070286C">
            <w:pPr>
              <w:rPr>
                <w:ins w:id="1128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29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C308D0" w:rsidRDefault="00C308D0" w:rsidP="0070286C">
            <w:pPr>
              <w:rPr>
                <w:ins w:id="113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31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สามารถค้นหาได้โดยกดอักษรตัวแรกของชื่ออำเภอ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เขต</w:t>
              </w:r>
            </w:ins>
          </w:p>
        </w:tc>
      </w:tr>
      <w:tr w:rsidR="00C308D0" w:rsidTr="0070286C">
        <w:trPr>
          <w:trHeight w:val="600"/>
          <w:ins w:id="1132" w:author="Suchaya Ananwattanaporn" w:date="2017-03-07T10:34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:rsidR="00C308D0" w:rsidRPr="008B2AFB" w:rsidRDefault="00C308D0" w:rsidP="0070286C">
            <w:pPr>
              <w:jc w:val="center"/>
              <w:rPr>
                <w:ins w:id="1133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34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5</w:t>
              </w:r>
            </w:ins>
          </w:p>
        </w:tc>
        <w:tc>
          <w:tcPr>
            <w:tcW w:w="133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308D0" w:rsidRDefault="00C308D0" w:rsidP="0070286C">
            <w:pPr>
              <w:rPr>
                <w:ins w:id="1135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36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C308D0" w:rsidRDefault="00C308D0" w:rsidP="0070286C">
            <w:pPr>
              <w:rPr>
                <w:ins w:id="113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38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เลือกตำบล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C308D0" w:rsidRDefault="00C308D0" w:rsidP="0070286C">
            <w:pPr>
              <w:rPr>
                <w:ins w:id="113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140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สามารถค้นหาได้โดยกดอักษรตัวแรกของชื่อตำบล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/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แขวง</w:t>
              </w:r>
            </w:ins>
          </w:p>
        </w:tc>
      </w:tr>
      <w:tr w:rsidR="00C308D0" w:rsidRPr="008B2AFB" w:rsidTr="0070286C">
        <w:trPr>
          <w:trHeight w:val="600"/>
          <w:ins w:id="1141" w:author="Suchaya Ananwattanaporn" w:date="2017-03-07T10:34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jc w:val="center"/>
              <w:rPr>
                <w:ins w:id="1142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43" w:author="Suchaya Ananwattanaporn" w:date="2017-03-07T10:34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6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44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45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รหัสไปรษณีย์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46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47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รหัสไปรษณีย์ที่สัมพันธ์กับที่อยู่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48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49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ข้อมูลเป็นประเภท ตัวเลข ที่ความยาว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5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หลัก</w:t>
              </w:r>
            </w:ins>
          </w:p>
        </w:tc>
      </w:tr>
      <w:tr w:rsidR="00C308D0" w:rsidRPr="008B2AFB" w:rsidTr="0070286C">
        <w:trPr>
          <w:trHeight w:val="600"/>
          <w:ins w:id="1150" w:author="Suchaya Ananwattanaporn" w:date="2017-03-07T10:34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jc w:val="center"/>
              <w:rPr>
                <w:ins w:id="1151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52" w:author="Suchaya Ananwattanaporn" w:date="2017-03-07T10:34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7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53" w:author="Suchaya Ananwattanaporn" w:date="2017-03-07T10:34:00Z"/>
                <w:rFonts w:ascii="TH SarabunPSK" w:hAnsi="TH SarabunPSK" w:cs="TH SarabunPSK"/>
                <w:sz w:val="32"/>
                <w:szCs w:val="32"/>
                <w:cs/>
              </w:rPr>
            </w:pPr>
            <w:ins w:id="1154" w:author="Suchaya Ananwattanaporn" w:date="2017-03-07T10:34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เลขประจําตัวผู้เสียภาษีอากร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55" w:author="Suchaya Ananwattanaporn" w:date="2017-03-07T10:34:00Z"/>
                <w:rFonts w:ascii="TH SarabunPSK" w:hAnsi="TH SarabunPSK" w:cs="TH SarabunPSK"/>
                <w:sz w:val="32"/>
                <w:szCs w:val="32"/>
              </w:rPr>
            </w:pPr>
            <w:ins w:id="1156" w:author="Suchaya Ananwattanaporn" w:date="2017-03-07T10:34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เลขประจําตัวผู้เสียภาษีอากร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5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58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ข้อมูลเป็นประเภท ตัวเลข ที่ความยาว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13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หลัก</w:t>
              </w:r>
            </w:ins>
          </w:p>
        </w:tc>
      </w:tr>
      <w:tr w:rsidR="00C308D0" w:rsidRPr="008B2AFB" w:rsidTr="0070286C">
        <w:trPr>
          <w:trHeight w:val="690"/>
          <w:ins w:id="1159" w:author="Suchaya Ananwattanaporn" w:date="2017-03-07T10:34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jc w:val="center"/>
              <w:rPr>
                <w:ins w:id="116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61" w:author="Suchaya Ananwattanaporn" w:date="2017-03-07T10:34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8</w:t>
              </w:r>
            </w:ins>
          </w:p>
        </w:tc>
        <w:tc>
          <w:tcPr>
            <w:tcW w:w="133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62" w:author="Suchaya Ananwattanaporn" w:date="2017-03-07T10:34:00Z"/>
                <w:rFonts w:ascii="TH SarabunPSK" w:hAnsi="TH SarabunPSK" w:cs="TH SarabunPSK"/>
                <w:sz w:val="32"/>
                <w:szCs w:val="32"/>
              </w:rPr>
            </w:pPr>
            <w:ins w:id="1163" w:author="Suchaya Ananwattanaporn" w:date="2017-03-07T10:34:00Z"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สำนักงานใหญ่ / สาขาเลขที่</w:t>
              </w:r>
            </w:ins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64" w:author="Suchaya Ananwattanaporn" w:date="2017-03-07T10:34:00Z"/>
                <w:rFonts w:ascii="TH SarabunPSK" w:hAnsi="TH SarabunPSK" w:cs="TH SarabunPSK"/>
                <w:sz w:val="32"/>
                <w:szCs w:val="32"/>
              </w:rPr>
            </w:pPr>
            <w:ins w:id="1165" w:author="Suchaya Ananwattanaporn" w:date="2017-03-07T10:3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เลือก </w:t>
              </w:r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ประเภทของสถานที่ออกใบกำกับ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66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67" w:author="Suchaya Ananwattanaporn" w:date="2017-03-07T10:34:00Z"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) หากเลือก "สำนักงานใหญ่"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ไม่ต้องใส่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ข้อมูลในช่อง “สาขาเลขที่”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ตัวโปรแกรมจะใส่สาขาเลขที่เป็น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00000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)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ในที่อยู่ตอนสร้างใบกำกับฯ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  <w:t>2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 หากเลือก “สาขาเลขที่” ให้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ใส่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ข้อมูล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เป็นประเภท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ตัวเลข ที่ความยาวไม่เกิน 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5 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หลัก และไม่ใช่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"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00000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”</w:t>
              </w:r>
            </w:ins>
          </w:p>
        </w:tc>
      </w:tr>
      <w:tr w:rsidR="00C308D0" w:rsidRPr="008B2AFB" w:rsidTr="0070286C">
        <w:trPr>
          <w:trHeight w:val="690"/>
          <w:ins w:id="1168" w:author="Suchaya Ananwattanaporn" w:date="2017-03-07T10:34:00Z"/>
        </w:trPr>
        <w:tc>
          <w:tcPr>
            <w:tcW w:w="33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308D0" w:rsidRPr="008B2AFB" w:rsidRDefault="00C308D0" w:rsidP="0070286C">
            <w:pPr>
              <w:rPr>
                <w:ins w:id="116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308D0" w:rsidRPr="008B2AFB" w:rsidRDefault="00C308D0" w:rsidP="0070286C">
            <w:pPr>
              <w:rPr>
                <w:ins w:id="1170" w:author="Suchaya Ananwattanaporn" w:date="2017-03-07T10:34:00Z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71" w:author="Suchaya Ananwattanaporn" w:date="2017-03-07T10:34:00Z"/>
                <w:rFonts w:ascii="TH SarabunPSK" w:hAnsi="TH SarabunPSK" w:cs="TH SarabunPSK"/>
                <w:sz w:val="32"/>
                <w:szCs w:val="32"/>
              </w:rPr>
            </w:pPr>
            <w:ins w:id="1172" w:author="Suchaya Ananwattanaporn" w:date="2017-03-07T10:3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หากเลือก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“สาขาเลขที่”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จะต้องกรอก</w:t>
              </w:r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 </w:t>
              </w:r>
              <w:r w:rsidRPr="008B2AFB">
                <w:rPr>
                  <w:rFonts w:ascii="TH SarabunPSK" w:hAnsi="TH SarabunPSK" w:cs="TH SarabunPSK"/>
                  <w:sz w:val="32"/>
                  <w:szCs w:val="32"/>
                  <w:cs/>
                </w:rPr>
                <w:t>เลขที่สาขาที่ออกใบกำกับ</w:t>
              </w:r>
            </w:ins>
          </w:p>
        </w:tc>
        <w:tc>
          <w:tcPr>
            <w:tcW w:w="1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308D0" w:rsidRPr="008B2AFB" w:rsidRDefault="00C308D0" w:rsidP="0070286C">
            <w:pPr>
              <w:rPr>
                <w:ins w:id="1173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C308D0" w:rsidRPr="008B2AFB" w:rsidTr="0070286C">
        <w:trPr>
          <w:trHeight w:val="600"/>
          <w:ins w:id="1174" w:author="Suchaya Ananwattanaporn" w:date="2017-03-07T10:34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jc w:val="center"/>
              <w:rPr>
                <w:ins w:id="1175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76" w:author="Suchaya Ananwattanaporn" w:date="2017-03-07T10:34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9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7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78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เว็บไซต์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7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80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เว็บไซต์ของผู้ประกอบการ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C308D0" w:rsidRPr="008B2AFB" w:rsidRDefault="00C308D0" w:rsidP="0070286C">
            <w:pPr>
              <w:rPr>
                <w:ins w:id="1181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82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256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ตัวอักษร</w:t>
              </w:r>
            </w:ins>
          </w:p>
        </w:tc>
      </w:tr>
      <w:tr w:rsidR="00C308D0" w:rsidRPr="008B2AFB" w:rsidTr="0005639F">
        <w:tblPrEx>
          <w:tblW w:w="5000" w:type="pct"/>
          <w:tblPrExChange w:id="1183" w:author="Suchaya Ananwattanaporn" w:date="2017-03-08T11:34:00Z">
            <w:tblPrEx>
              <w:tblW w:w="5000" w:type="pct"/>
            </w:tblPrEx>
          </w:tblPrExChange>
        </w:tblPrEx>
        <w:trPr>
          <w:trHeight w:val="454"/>
          <w:ins w:id="1184" w:author="Suchaya Ananwattanaporn" w:date="2017-03-07T10:34:00Z"/>
          <w:trPrChange w:id="1185" w:author="Suchaya Ananwattanaporn" w:date="2017-03-08T11:34:00Z">
            <w:trPr>
              <w:gridAfter w:val="0"/>
              <w:trHeight w:val="900"/>
            </w:trPr>
          </w:trPrChange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1186" w:author="Suchaya Ananwattanaporn" w:date="2017-03-08T11:34:00Z">
              <w:tcPr>
                <w:tcW w:w="335" w:type="pct"/>
                <w:gridSpan w:val="2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C308D0" w:rsidRPr="008B2AFB" w:rsidRDefault="00C308D0" w:rsidP="0070286C">
            <w:pPr>
              <w:jc w:val="center"/>
              <w:rPr>
                <w:ins w:id="118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88" w:author="Suchaya Ananwattanaporn" w:date="2017-03-07T10:34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10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  <w:tcPrChange w:id="1189" w:author="Suchaya Ananwattanaporn" w:date="2017-03-08T11:34:00Z">
              <w:tcPr>
                <w:tcW w:w="1332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  <w:shd w:val="clear" w:color="000000" w:fill="FFFFFF"/>
                <w:hideMark/>
              </w:tcPr>
            </w:tcPrChange>
          </w:tcPr>
          <w:p w:rsidR="00C308D0" w:rsidRPr="008B2AFB" w:rsidRDefault="00C308D0" w:rsidP="0070286C">
            <w:pPr>
              <w:rPr>
                <w:ins w:id="119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91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อีเมล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1192" w:author="Suchaya Ananwattanaporn" w:date="2017-03-08T11:34:00Z">
              <w:tcPr>
                <w:tcW w:w="1587" w:type="pct"/>
                <w:gridSpan w:val="2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C308D0" w:rsidRPr="008B2AFB" w:rsidRDefault="00C308D0" w:rsidP="0070286C">
            <w:pPr>
              <w:rPr>
                <w:ins w:id="1193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94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อีเมลของผู้ประกอบการ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1195" w:author="Suchaya Ananwattanaporn" w:date="2017-03-08T11:34:00Z">
              <w:tcPr>
                <w:tcW w:w="1746" w:type="pct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C308D0" w:rsidRPr="008B2AFB" w:rsidRDefault="00C308D0" w:rsidP="0070286C">
            <w:pPr>
              <w:rPr>
                <w:ins w:id="1196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197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มี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ความยาวไม่เกิน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2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56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ตัวอักษร</w:t>
              </w:r>
            </w:ins>
          </w:p>
        </w:tc>
      </w:tr>
      <w:tr w:rsidR="00840BD3" w:rsidRPr="008B2AFB" w:rsidTr="0070286C">
        <w:trPr>
          <w:trHeight w:val="900"/>
          <w:ins w:id="1198" w:author="Suchaya Ananwattanaporn" w:date="2017-03-07T10:35:00Z"/>
        </w:trPr>
        <w:tc>
          <w:tcPr>
            <w:tcW w:w="33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Default="00840BD3" w:rsidP="00840BD3">
            <w:pPr>
              <w:jc w:val="center"/>
              <w:rPr>
                <w:ins w:id="1199" w:author="Suchaya Ananwattanaporn" w:date="2017-03-07T10:35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00" w:author="Suchaya Ananwattanaporn" w:date="2017-03-07T10:3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11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01" w:author="Suchaya Ananwattanaporn" w:date="2017-03-07T10:35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202" w:author="Suchaya Ananwattanaporn" w:date="2017-03-07T10:36:00Z"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ผู้ติดต่อ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Default="00840BD3" w:rsidP="00840BD3">
            <w:pPr>
              <w:rPr>
                <w:ins w:id="1203" w:author="Suchaya Ananwattanaporn" w:date="2017-03-07T10:35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204" w:author="Suchaya Ananwattanaporn" w:date="2017-03-07T10:36:00Z"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ชื่อผู้ติดต่อ ของผู้ประกอบการที่เป็นผู้ซื้อ</w:t>
              </w:r>
            </w:ins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05" w:author="Suchaya Ananwattanaporn" w:date="2017-03-07T10:35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206" w:author="Suchaya Ananwattanaporn" w:date="2017-03-07T10:36:00Z">
              <w:r w:rsidRPr="00FE58BC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ข้อมูลความยาวไม่เกิน 140 ตัวอักษร</w:t>
              </w:r>
            </w:ins>
          </w:p>
        </w:tc>
      </w:tr>
      <w:tr w:rsidR="00840BD3" w:rsidRPr="008B2AFB" w:rsidTr="0070286C">
        <w:trPr>
          <w:trHeight w:val="600"/>
          <w:ins w:id="1207" w:author="Suchaya Ananwattanaporn" w:date="2017-03-07T10:34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jc w:val="center"/>
              <w:rPr>
                <w:ins w:id="1208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09" w:author="Suchaya Ananwattanaporn" w:date="2017-03-07T10:36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12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rPr>
                <w:ins w:id="121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11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เบอร์โทรศัพท์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rPr>
                <w:ins w:id="1212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13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เบอร์โทรศัพท์ของผู้ประกอบการ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rPr>
                <w:ins w:id="1214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15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เป็นตัวเลข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มีอักขระ "("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")"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"+"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"-"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,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 ได้เท่านั้น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มีความยาวทั้งหมดไม่เกิน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26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ตัว</w:t>
              </w:r>
            </w:ins>
          </w:p>
        </w:tc>
      </w:tr>
      <w:tr w:rsidR="00840BD3" w:rsidRPr="008B2AFB" w:rsidTr="0070286C">
        <w:trPr>
          <w:trHeight w:val="1931"/>
          <w:ins w:id="1216" w:author="Suchaya Ananwattanaporn" w:date="2017-03-07T10:34:00Z"/>
        </w:trPr>
        <w:tc>
          <w:tcPr>
            <w:tcW w:w="33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Pr="008B2AFB" w:rsidRDefault="00840BD3" w:rsidP="00840BD3">
            <w:pPr>
              <w:jc w:val="center"/>
              <w:rPr>
                <w:ins w:id="121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18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219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เบอร์ต่อ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Default="00840BD3" w:rsidP="00840BD3">
            <w:pPr>
              <w:rPr>
                <w:ins w:id="122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21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เบอร์โทรศัพท์ (เบอร์ต่อ) 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  <w:p w:rsidR="00840BD3" w:rsidRPr="000105A7" w:rsidRDefault="00840BD3" w:rsidP="00840BD3">
            <w:pPr>
              <w:rPr>
                <w:ins w:id="1222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74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23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840BD3" w:rsidRPr="008B2AFB" w:rsidTr="0070286C">
        <w:trPr>
          <w:trHeight w:val="600"/>
          <w:ins w:id="1224" w:author="Suchaya Ananwattanaporn" w:date="2017-03-07T10:34:00Z"/>
        </w:trPr>
        <w:tc>
          <w:tcPr>
            <w:tcW w:w="33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jc w:val="center"/>
              <w:rPr>
                <w:ins w:id="1225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26" w:author="Suchaya Ananwattanaporn" w:date="2017-03-07T10:34:00Z"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lastRenderedPageBreak/>
                <w:t>13</w:t>
              </w:r>
            </w:ins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rPr>
                <w:ins w:id="1227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28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เบอร์โทรสาร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rPr>
                <w:ins w:id="1229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30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เบอร์โทรสารของผู้ประกอบการ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840BD3" w:rsidRPr="008B2AFB" w:rsidRDefault="00840BD3" w:rsidP="00840BD3">
            <w:pPr>
              <w:rPr>
                <w:ins w:id="1231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232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เป็นตัวเลข มีอักขระ "("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")"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"+"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"-"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,  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,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" ได้เท่านั้น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มีความยาวทั้งหมดไม่เกิน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 xml:space="preserve">26 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ตัว</w:t>
              </w:r>
            </w:ins>
          </w:p>
          <w:p w:rsidR="00840BD3" w:rsidRPr="008B2AFB" w:rsidRDefault="00840BD3" w:rsidP="00840BD3">
            <w:pPr>
              <w:rPr>
                <w:ins w:id="1233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0BD3" w:rsidRPr="008B2AFB" w:rsidTr="0070286C">
        <w:trPr>
          <w:trHeight w:val="710"/>
          <w:ins w:id="1234" w:author="Suchaya Ananwattanaporn" w:date="2017-03-07T10:34:00Z"/>
        </w:trPr>
        <w:tc>
          <w:tcPr>
            <w:tcW w:w="33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Pr="008B2AFB" w:rsidRDefault="00840BD3" w:rsidP="00840BD3">
            <w:pPr>
              <w:jc w:val="center"/>
              <w:rPr>
                <w:ins w:id="1235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36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237" w:author="Suchaya Ananwattanaporn" w:date="2017-03-07T10:34:00Z"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เบอร์ต่อ</w:t>
              </w:r>
            </w:ins>
          </w:p>
        </w:tc>
        <w:tc>
          <w:tcPr>
            <w:tcW w:w="158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38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ins w:id="1239" w:author="Suchaya Ananwattanaporn" w:date="2017-03-07T10:3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กรอก</w:t>
              </w:r>
              <w:r w:rsidRPr="008B2AFB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เบอร์โทรสาร (เบอร์ต่อ) ของผู้ประกอบการ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74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840BD3" w:rsidRPr="008B2AFB" w:rsidRDefault="00840BD3" w:rsidP="00840BD3">
            <w:pPr>
              <w:rPr>
                <w:ins w:id="1240" w:author="Suchaya Ananwattanaporn" w:date="2017-03-07T10:34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</w:tbl>
    <w:p w:rsidR="00FE58BC" w:rsidDel="0096547F" w:rsidRDefault="00FE58BC">
      <w:pPr>
        <w:rPr>
          <w:ins w:id="1241" w:author="Suchaya Sunny" w:date="2017-01-18T18:04:00Z"/>
          <w:del w:id="1242" w:author="Suchaya Ananwattanaporn" w:date="2017-03-07T10:37:00Z"/>
          <w:rFonts w:ascii="TH SarabunPSK" w:hAnsi="TH SarabunPSK" w:cs="TH SarabunPSK"/>
          <w:sz w:val="32"/>
          <w:szCs w:val="32"/>
        </w:rPr>
        <w:pPrChange w:id="1243" w:author="Suchaya Ananwattanaporn" w:date="2017-03-07T10:38:00Z">
          <w:pPr>
            <w:jc w:val="center"/>
          </w:pPr>
        </w:pPrChange>
      </w:pPr>
      <w:del w:id="1244" w:author="Suchaya Sunny" w:date="2017-01-18T18:03:00Z">
        <w:r w:rsidDel="00293860">
          <w:rPr>
            <w:noProof/>
          </w:rPr>
          <w:drawing>
            <wp:inline distT="0" distB="0" distL="0" distR="0" wp14:anchorId="437B542A" wp14:editId="6D58AEF0">
              <wp:extent cx="4724400" cy="474345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24400" cy="4743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293860" w:rsidRDefault="00293860">
      <w:pPr>
        <w:rPr>
          <w:rFonts w:ascii="TH SarabunPSK" w:hAnsi="TH SarabunPSK" w:cs="TH SarabunPSK"/>
          <w:sz w:val="32"/>
          <w:szCs w:val="32"/>
        </w:rPr>
        <w:pPrChange w:id="1245" w:author="Suchaya Ananwattanaporn" w:date="2017-03-07T10:38:00Z">
          <w:pPr>
            <w:jc w:val="center"/>
          </w:pPr>
        </w:pPrChange>
      </w:pPr>
      <w:ins w:id="1246" w:author="Suchaya Sunny" w:date="2017-01-18T18:04:00Z">
        <w:del w:id="1247" w:author="Suchaya Ananwattanaporn" w:date="2017-03-07T10:32:00Z">
          <w:r w:rsidDel="00C308D0">
            <w:rPr>
              <w:noProof/>
            </w:rPr>
            <w:drawing>
              <wp:inline distT="0" distB="0" distL="0" distR="0" wp14:anchorId="7311EE12" wp14:editId="16934C88">
                <wp:extent cx="6645910" cy="3719830"/>
                <wp:effectExtent l="0" t="0" r="2540" b="0"/>
                <wp:docPr id="31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19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:rsidR="00C308D0" w:rsidDel="0096547F" w:rsidRDefault="00FE58BC" w:rsidP="00FE58BC">
      <w:pPr>
        <w:ind w:left="2160" w:firstLine="720"/>
        <w:rPr>
          <w:moveFrom w:id="1248" w:author="Suchaya Ananwattanaporn" w:date="2017-03-07T10:40:00Z"/>
          <w:rFonts w:ascii="TH SarabunPSK" w:hAnsi="TH SarabunPSK" w:cs="TH SarabunPSK"/>
          <w:sz w:val="32"/>
          <w:szCs w:val="32"/>
        </w:rPr>
      </w:pPr>
      <w:moveFromRangeStart w:id="1249" w:author="Suchaya Ananwattanaporn" w:date="2017-03-07T10:40:00Z" w:name="move476646536"/>
      <w:moveFrom w:id="1250" w:author="Suchaya Ananwattanaporn" w:date="2017-03-07T10:40:00Z">
        <w:r w:rsidRPr="008B2AFB" w:rsidDel="0096547F">
          <w:rPr>
            <w:rFonts w:ascii="TH SarabunPSK" w:hAnsi="TH SarabunPSK" w:cs="TH SarabunPSK"/>
            <w:sz w:val="32"/>
            <w:szCs w:val="32"/>
          </w:rPr>
          <w:t xml:space="preserve">Figure </w:t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B2AFB" w:rsidDel="0096547F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noBreakHyphen/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instrText xml:space="preserve"> SEQ Figure \</w:instrText>
        </w:r>
        <w:r w:rsidRPr="008B2AFB" w:rsidDel="0096547F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instrText xml:space="preserve">ARABIC \s 1 </w:instrText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C41ED" w:rsidDel="0096547F">
          <w:rPr>
            <w:rFonts w:ascii="TH SarabunPSK" w:hAnsi="TH SarabunPSK" w:cs="TH SarabunPSK"/>
            <w:noProof/>
            <w:sz w:val="32"/>
            <w:szCs w:val="32"/>
          </w:rPr>
          <w:t>4</w:t>
        </w:r>
        <w:r w:rsidRPr="008B2AFB" w:rsidDel="0096547F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B2AFB" w:rsidDel="0096547F">
          <w:rPr>
            <w:rFonts w:ascii="TH SarabunPSK" w:hAnsi="TH SarabunPSK" w:cs="TH SarabunPSK"/>
            <w:sz w:val="32"/>
            <w:szCs w:val="32"/>
            <w:cs/>
          </w:rPr>
          <w:t xml:space="preserve"> ตัวอย่าง</w:t>
        </w:r>
        <w:r w:rsidDel="0096547F">
          <w:rPr>
            <w:rFonts w:ascii="TH SarabunPSK" w:hAnsi="TH SarabunPSK" w:cs="TH SarabunPSK" w:hint="cs"/>
            <w:sz w:val="32"/>
            <w:szCs w:val="32"/>
            <w:cs/>
          </w:rPr>
          <w:t>การใส่ข้อมูลใน</w:t>
        </w:r>
        <w:r w:rsidDel="0096547F">
          <w:rPr>
            <w:rFonts w:ascii="TH SarabunPSK" w:hAnsi="TH SarabunPSK" w:cs="TH SarabunPSK"/>
            <w:sz w:val="32"/>
            <w:szCs w:val="32"/>
            <w:cs/>
          </w:rPr>
          <w:t>หน้าจอ</w:t>
        </w:r>
        <w:r w:rsidDel="0096547F">
          <w:rPr>
            <w:rFonts w:ascii="TH SarabunPSK" w:hAnsi="TH SarabunPSK" w:cs="TH SarabunPSK" w:hint="cs"/>
            <w:sz w:val="32"/>
            <w:szCs w:val="32"/>
            <w:cs/>
          </w:rPr>
          <w:t xml:space="preserve"> “การตั้งค่า</w:t>
        </w:r>
        <w:r w:rsidDel="0096547F">
          <w:rPr>
            <w:rFonts w:ascii="TH SarabunPSK" w:hAnsi="TH SarabunPSK" w:cs="TH SarabunPSK"/>
            <w:sz w:val="32"/>
            <w:szCs w:val="32"/>
            <w:cs/>
          </w:rPr>
          <w:t xml:space="preserve"> – </w:t>
        </w:r>
        <w:r w:rsidDel="0096547F">
          <w:rPr>
            <w:rFonts w:ascii="TH SarabunPSK" w:hAnsi="TH SarabunPSK" w:cs="TH SarabunPSK" w:hint="cs"/>
            <w:sz w:val="32"/>
            <w:szCs w:val="32"/>
            <w:cs/>
          </w:rPr>
          <w:t>รายละเอียดผู้ซื้อ”</w:t>
        </w:r>
      </w:moveFrom>
    </w:p>
    <w:p w:rsidR="00FE58BC" w:rsidDel="0096547F" w:rsidRDefault="00FE58BC" w:rsidP="00FE58BC">
      <w:pPr>
        <w:rPr>
          <w:moveFrom w:id="1251" w:author="Suchaya Ananwattanaporn" w:date="2017-03-07T10:40:00Z"/>
          <w:rFonts w:ascii="TH SarabunPSK" w:hAnsi="TH SarabunPSK" w:cs="TH SarabunPSK"/>
          <w:sz w:val="32"/>
          <w:szCs w:val="32"/>
        </w:rPr>
      </w:pPr>
      <w:moveFrom w:id="1252" w:author="Suchaya Ananwattanaporn" w:date="2017-03-07T10:40:00Z">
        <w:r w:rsidDel="0096547F">
          <w:rPr>
            <w:rFonts w:ascii="TH SarabunPSK" w:hAnsi="TH SarabunPSK" w:cs="TH SarabunPSK" w:hint="cs"/>
            <w:sz w:val="32"/>
            <w:szCs w:val="32"/>
            <w:cs/>
          </w:rPr>
          <w:t>รายละเอียดฟิลด์บนหน้าจอ</w:t>
        </w:r>
      </w:moveFrom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2790"/>
        <w:gridCol w:w="3262"/>
        <w:gridCol w:w="3689"/>
      </w:tblGrid>
      <w:tr w:rsidR="00FE58BC" w:rsidRPr="00FE58BC" w:rsidDel="00C308D0" w:rsidTr="00FE58BC">
        <w:trPr>
          <w:trHeight w:val="300"/>
          <w:tblHeader/>
          <w:del w:id="1253" w:author="Suchaya Ananwattanaporn" w:date="2017-03-07T10:32:00Z"/>
        </w:trPr>
        <w:tc>
          <w:tcPr>
            <w:tcW w:w="342" w:type="pct"/>
            <w:shd w:val="clear" w:color="auto" w:fill="AEAAAA" w:themeFill="background2" w:themeFillShade="BF"/>
            <w:noWrap/>
            <w:hideMark/>
          </w:tcPr>
          <w:moveFromRangeEnd w:id="1249"/>
          <w:p w:rsidR="00FE58BC" w:rsidRPr="00FE58BC" w:rsidDel="00C308D0" w:rsidRDefault="00FE58BC" w:rsidP="00FE58BC">
            <w:pPr>
              <w:jc w:val="center"/>
              <w:rPr>
                <w:del w:id="1254" w:author="Suchaya Ananwattanaporn" w:date="2017-03-07T10:32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del w:id="1255" w:author="Suchaya Ananwattanaporn" w:date="2017-03-07T10:32:00Z">
              <w:r w:rsidRPr="00FE58BC" w:rsidDel="00C308D0">
                <w:rPr>
                  <w:rFonts w:ascii="TH SarabunPSK" w:hAnsi="TH SarabunPSK" w:cs="TH SarabunPSK"/>
                  <w:b/>
                  <w:bCs/>
                  <w:color w:val="000000"/>
                  <w:sz w:val="32"/>
                  <w:szCs w:val="32"/>
                </w:rPr>
                <w:delText>No</w:delText>
              </w:r>
            </w:del>
          </w:p>
        </w:tc>
        <w:tc>
          <w:tcPr>
            <w:tcW w:w="1334" w:type="pct"/>
            <w:shd w:val="clear" w:color="auto" w:fill="AEAAAA" w:themeFill="background2" w:themeFillShade="BF"/>
            <w:noWrap/>
            <w:hideMark/>
          </w:tcPr>
          <w:p w:rsidR="00FE58BC" w:rsidRPr="008B2AFB" w:rsidDel="00C308D0" w:rsidRDefault="00FE58BC" w:rsidP="00FE58BC">
            <w:pPr>
              <w:jc w:val="center"/>
              <w:rPr>
                <w:del w:id="1256" w:author="Suchaya Ananwattanaporn" w:date="2017-03-07T10:32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del w:id="1257" w:author="Suchaya Ananwattanaporn" w:date="2017-03-07T10:32:00Z">
              <w:r w:rsidDel="00C308D0"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delText>ชื่อฟิลด์</w:delText>
              </w:r>
            </w:del>
          </w:p>
        </w:tc>
        <w:tc>
          <w:tcPr>
            <w:tcW w:w="1560" w:type="pct"/>
            <w:shd w:val="clear" w:color="auto" w:fill="AEAAAA" w:themeFill="background2" w:themeFillShade="BF"/>
            <w:noWrap/>
            <w:hideMark/>
          </w:tcPr>
          <w:p w:rsidR="00FE58BC" w:rsidRPr="008B2AFB" w:rsidDel="00C308D0" w:rsidRDefault="00FE58BC" w:rsidP="00FE58BC">
            <w:pPr>
              <w:jc w:val="center"/>
              <w:rPr>
                <w:del w:id="1258" w:author="Suchaya Ananwattanaporn" w:date="2017-03-07T10:32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del w:id="1259" w:author="Suchaya Ananwattanaporn" w:date="2017-03-07T10:32:00Z">
              <w:r w:rsidDel="00C308D0"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delText>ความหมาย</w:delText>
              </w:r>
            </w:del>
          </w:p>
        </w:tc>
        <w:tc>
          <w:tcPr>
            <w:tcW w:w="1764" w:type="pct"/>
            <w:shd w:val="clear" w:color="auto" w:fill="AEAAAA" w:themeFill="background2" w:themeFillShade="BF"/>
            <w:noWrap/>
            <w:hideMark/>
          </w:tcPr>
          <w:p w:rsidR="00FE58BC" w:rsidRPr="008B2AFB" w:rsidDel="00C308D0" w:rsidRDefault="00FE58BC" w:rsidP="00FE58BC">
            <w:pPr>
              <w:jc w:val="center"/>
              <w:rPr>
                <w:del w:id="1260" w:author="Suchaya Ananwattanaporn" w:date="2017-03-07T10:32:00Z"/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del w:id="1261" w:author="Suchaya Ananwattanaporn" w:date="2017-03-07T10:32:00Z">
              <w:r w:rsidDel="00C308D0">
                <w:rPr>
                  <w:rFonts w:ascii="TH SarabunPSK" w:hAnsi="TH SarabunPSK" w:cs="TH SarabunPSK" w:hint="cs"/>
                  <w:b/>
                  <w:bCs/>
                  <w:color w:val="000000"/>
                  <w:sz w:val="32"/>
                  <w:szCs w:val="32"/>
                  <w:cs/>
                </w:rPr>
                <w:delText>คำอธิบาย</w:delText>
              </w:r>
            </w:del>
          </w:p>
        </w:tc>
      </w:tr>
      <w:tr w:rsidR="00FE58BC" w:rsidRPr="00FE58BC" w:rsidDel="00C308D0" w:rsidTr="00FE58BC">
        <w:trPr>
          <w:trHeight w:val="750"/>
          <w:del w:id="1262" w:author="Suchaya Ananwattanaporn" w:date="2017-03-07T10:32:00Z"/>
        </w:trPr>
        <w:tc>
          <w:tcPr>
            <w:tcW w:w="342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26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64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1</w:delText>
              </w:r>
            </w:del>
          </w:p>
        </w:tc>
        <w:tc>
          <w:tcPr>
            <w:tcW w:w="133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6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66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ชื่อผู้ประกอบการ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6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68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ชื่อผู้ประกอบการที่เป็นผู้ซื้อ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69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70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ข้อมูล</w:delText>
              </w:r>
            </w:del>
            <w:del w:id="1271" w:author="Suchaya Ananwattanaporn" w:date="2017-03-07T10:31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del w:id="1272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ความยาวไม่เกิน 140 ตัวอักษร</w:delText>
              </w:r>
            </w:del>
          </w:p>
        </w:tc>
      </w:tr>
      <w:tr w:rsidR="00FE58BC" w:rsidRPr="00FE58BC" w:rsidDel="00C308D0" w:rsidTr="007C41ED">
        <w:trPr>
          <w:trHeight w:val="818"/>
          <w:del w:id="1273" w:author="Suchaya Ananwattanaporn" w:date="2017-03-07T10:32:00Z"/>
        </w:trPr>
        <w:tc>
          <w:tcPr>
            <w:tcW w:w="342" w:type="pct"/>
            <w:vMerge w:val="restar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27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75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2</w:delText>
              </w:r>
            </w:del>
          </w:p>
        </w:tc>
        <w:tc>
          <w:tcPr>
            <w:tcW w:w="1334" w:type="pct"/>
            <w:vMerge w:val="restar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76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77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ที่อยู่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78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79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ที่อยู่บรรทัดที่ 1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8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81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ข้อมูลเป็นประเภท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ที่ความยาวไม่เกิน 256 ตัวอักษร</w:delText>
              </w:r>
            </w:del>
          </w:p>
        </w:tc>
      </w:tr>
      <w:tr w:rsidR="00FE58BC" w:rsidRPr="00FE58BC" w:rsidDel="00C308D0" w:rsidTr="00FE58BC">
        <w:trPr>
          <w:trHeight w:val="750"/>
          <w:del w:id="1282" w:author="Suchaya Ananwattanaporn" w:date="2017-03-07T10:32:00Z"/>
        </w:trPr>
        <w:tc>
          <w:tcPr>
            <w:tcW w:w="342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28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4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28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8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86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ที่อยู่บรรทัดที่ 2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8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88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ข้อมูลเป็นประเภท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ที่ความยาวไม่เกิน 256 ตัวอักษร</w:delText>
              </w:r>
            </w:del>
          </w:p>
        </w:tc>
      </w:tr>
      <w:tr w:rsidR="00FE58BC" w:rsidRPr="00FE58BC" w:rsidDel="00C308D0" w:rsidTr="00FE58BC">
        <w:trPr>
          <w:trHeight w:val="750"/>
          <w:del w:id="1289" w:author="Suchaya Ananwattanaporn" w:date="2017-03-07T10:32:00Z"/>
        </w:trPr>
        <w:tc>
          <w:tcPr>
            <w:tcW w:w="342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29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91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3</w:delText>
              </w:r>
            </w:del>
          </w:p>
        </w:tc>
        <w:tc>
          <w:tcPr>
            <w:tcW w:w="133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92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93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รหัสไปรษณีย์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9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95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รหัสไปรษณีย์ที่สัมพันธ์กับที่อยู่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296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297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ข้อมูลเป็นประเภท ตัวเลข ที่ความยาว 5 หลัก</w:delText>
              </w:r>
            </w:del>
          </w:p>
        </w:tc>
      </w:tr>
      <w:tr w:rsidR="00FE58BC" w:rsidRPr="00FE58BC" w:rsidDel="00C308D0" w:rsidTr="00FE58BC">
        <w:trPr>
          <w:trHeight w:val="750"/>
          <w:del w:id="1298" w:author="Suchaya Ananwattanaporn" w:date="2017-03-07T10:32:00Z"/>
        </w:trPr>
        <w:tc>
          <w:tcPr>
            <w:tcW w:w="342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299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00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4</w:delText>
              </w:r>
            </w:del>
          </w:p>
        </w:tc>
        <w:tc>
          <w:tcPr>
            <w:tcW w:w="133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01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02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เลขประจําตัวผู้เสียภาษีอากร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0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04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เลขประจําตัวผู้เสียภาษีอากร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0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06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ข้อมูลเป็นประเภท ตัวเลข ที่ความยาว 13 หลัก</w:delText>
              </w:r>
            </w:del>
          </w:p>
        </w:tc>
      </w:tr>
      <w:tr w:rsidR="00FE58BC" w:rsidRPr="00FE58BC" w:rsidDel="00C308D0" w:rsidTr="00FE58BC">
        <w:trPr>
          <w:trHeight w:val="616"/>
          <w:del w:id="1307" w:author="Suchaya Ananwattanaporn" w:date="2017-03-07T10:32:00Z"/>
        </w:trPr>
        <w:tc>
          <w:tcPr>
            <w:tcW w:w="342" w:type="pct"/>
            <w:vMerge w:val="restar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308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09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5</w:delText>
              </w:r>
            </w:del>
          </w:p>
        </w:tc>
        <w:tc>
          <w:tcPr>
            <w:tcW w:w="1334" w:type="pct"/>
            <w:vMerge w:val="restar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1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11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สำนักงานใหญ่ / สาขาเลขที่</w:delText>
              </w:r>
            </w:del>
          </w:p>
        </w:tc>
        <w:tc>
          <w:tcPr>
            <w:tcW w:w="1560" w:type="pct"/>
            <w:vMerge w:val="restar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12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13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ประเภทของสถานที่ออกใบกำกับ</w:delText>
              </w:r>
            </w:del>
          </w:p>
        </w:tc>
        <w:tc>
          <w:tcPr>
            <w:tcW w:w="1764" w:type="pct"/>
            <w:vMerge w:val="restar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1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15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1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) หากเลือก "สำนักงานใหญ่" </w:delText>
              </w:r>
              <w:r w:rsidDel="00C308D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delText>ไม่ต้องใส่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ข้อมูลในช่อง “สาขาเลขที่”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br/>
                <w:delText>2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) หากเลือก “สาขาเลขที่” ให้</w:delText>
              </w:r>
              <w:r w:rsidDel="00C308D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delText>ใส่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ข้อมูล </w:delText>
              </w:r>
              <w:r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เป็นประเภท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ตัวเลข ที่ความยาวไม่เกิน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5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หลัก และไม่ใช่</w:delText>
              </w:r>
              <w:r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"</w:delText>
              </w:r>
              <w:r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00000</w:delText>
              </w:r>
              <w:r w:rsidDel="00C308D0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delText>”</w:delText>
              </w:r>
            </w:del>
          </w:p>
        </w:tc>
      </w:tr>
      <w:tr w:rsidR="00FE58BC" w:rsidRPr="00FE58BC" w:rsidDel="00C308D0" w:rsidTr="00FE58BC">
        <w:trPr>
          <w:trHeight w:val="750"/>
          <w:del w:id="1316" w:author="Suchaya Ananwattanaporn" w:date="2017-03-07T10:32:00Z"/>
        </w:trPr>
        <w:tc>
          <w:tcPr>
            <w:tcW w:w="342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1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4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18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60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19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764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2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FE58BC" w:rsidRPr="00FE58BC" w:rsidDel="00C308D0" w:rsidTr="00FE58BC">
        <w:trPr>
          <w:trHeight w:val="710"/>
          <w:del w:id="1321" w:author="Suchaya Ananwattanaporn" w:date="2017-03-07T10:32:00Z"/>
        </w:trPr>
        <w:tc>
          <w:tcPr>
            <w:tcW w:w="342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22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4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2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2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25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เลขที่สาขาที่ออกใบกำกับ</w:delText>
              </w:r>
            </w:del>
          </w:p>
        </w:tc>
        <w:tc>
          <w:tcPr>
            <w:tcW w:w="1764" w:type="pct"/>
            <w:vMerge/>
            <w:vAlign w:val="center"/>
            <w:hideMark/>
          </w:tcPr>
          <w:p w:rsidR="00FE58BC" w:rsidRPr="00FE58BC" w:rsidDel="00C308D0" w:rsidRDefault="00FE58BC" w:rsidP="00FE58BC">
            <w:pPr>
              <w:rPr>
                <w:del w:id="1326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FE58BC" w:rsidRPr="00FE58BC" w:rsidDel="00C308D0" w:rsidTr="00FE58BC">
        <w:trPr>
          <w:trHeight w:val="750"/>
          <w:del w:id="1327" w:author="Suchaya Ananwattanaporn" w:date="2017-03-07T10:32:00Z"/>
        </w:trPr>
        <w:tc>
          <w:tcPr>
            <w:tcW w:w="342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328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29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6</w:delText>
              </w:r>
            </w:del>
          </w:p>
        </w:tc>
        <w:tc>
          <w:tcPr>
            <w:tcW w:w="133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3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31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เว็บไซต์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32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33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เว็บไซต์ของผู้ประกอบการ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3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35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ข้อมูลเป็นประเภท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ที่ความยาวไม่เกิน 256 ตัวอักษร</w:delText>
              </w:r>
            </w:del>
          </w:p>
        </w:tc>
      </w:tr>
      <w:tr w:rsidR="00FE58BC" w:rsidRPr="00FE58BC" w:rsidDel="00C308D0" w:rsidTr="00FE58BC">
        <w:trPr>
          <w:trHeight w:val="557"/>
          <w:del w:id="1336" w:author="Suchaya Ananwattanaporn" w:date="2017-03-07T10:32:00Z"/>
        </w:trPr>
        <w:tc>
          <w:tcPr>
            <w:tcW w:w="342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33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38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7</w:delText>
              </w:r>
            </w:del>
          </w:p>
        </w:tc>
        <w:tc>
          <w:tcPr>
            <w:tcW w:w="133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39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40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อีเมล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41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42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อีเมลของผู้ประกอบการ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4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44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ข้อมูลเป็นประเภท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ที่ความยาวไม่เกิน 2048 ตัวอักษร</w:delText>
              </w:r>
            </w:del>
          </w:p>
        </w:tc>
      </w:tr>
      <w:tr w:rsidR="00FE58BC" w:rsidRPr="00FE58BC" w:rsidDel="00C308D0" w:rsidTr="00FE58BC">
        <w:trPr>
          <w:trHeight w:val="750"/>
          <w:del w:id="1345" w:author="Suchaya Ananwattanaporn" w:date="2017-03-07T10:32:00Z"/>
        </w:trPr>
        <w:tc>
          <w:tcPr>
            <w:tcW w:w="342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346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47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8</w:delText>
              </w:r>
            </w:del>
          </w:p>
        </w:tc>
        <w:tc>
          <w:tcPr>
            <w:tcW w:w="133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48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49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ผู้ติดต่อ</w:delText>
              </w:r>
            </w:del>
          </w:p>
        </w:tc>
        <w:tc>
          <w:tcPr>
            <w:tcW w:w="1560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5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51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ชื่อผู้ติดต่อ ของผู้ประกอบการที่เป็นผู้ซื้อ</w:delText>
              </w:r>
            </w:del>
          </w:p>
        </w:tc>
        <w:tc>
          <w:tcPr>
            <w:tcW w:w="1764" w:type="pct"/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52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53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ข้อมูลเป็นประเภท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ที่ความยาวไม่เกิน 140 ตัวอักษร</w:delText>
              </w:r>
            </w:del>
          </w:p>
        </w:tc>
      </w:tr>
      <w:tr w:rsidR="00FE58BC" w:rsidRPr="00FE58BC" w:rsidDel="00C308D0" w:rsidTr="00FE58B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00"/>
          <w:del w:id="1354" w:author="Suchaya Ananwattanaporn" w:date="2017-03-07T10:32:00Z"/>
        </w:trPr>
        <w:tc>
          <w:tcPr>
            <w:tcW w:w="342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35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56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9</w:delText>
              </w:r>
            </w:del>
          </w:p>
        </w:tc>
        <w:tc>
          <w:tcPr>
            <w:tcW w:w="133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5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58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เบอร์โทรศัพท์</w:delText>
              </w:r>
            </w:del>
          </w:p>
        </w:tc>
        <w:tc>
          <w:tcPr>
            <w:tcW w:w="15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59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60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เบอร์โทรศัพท์ของผู้ประกอบการ</w:delText>
              </w:r>
            </w:del>
          </w:p>
        </w:tc>
        <w:tc>
          <w:tcPr>
            <w:tcW w:w="1764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61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62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เป็นตัวเลข มีอักขระ "("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")"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"+"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"-"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,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 ได้เท่านั้น</w:delText>
              </w:r>
              <w:r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</w:delText>
              </w:r>
            </w:del>
          </w:p>
        </w:tc>
      </w:tr>
      <w:tr w:rsidR="00FE58BC" w:rsidRPr="00FE58BC" w:rsidDel="00C308D0" w:rsidTr="00FE58BC">
        <w:trPr>
          <w:trHeight w:val="600"/>
          <w:del w:id="1363" w:author="Suchaya Ananwattanaporn" w:date="2017-03-07T10:32:00Z"/>
        </w:trPr>
        <w:tc>
          <w:tcPr>
            <w:tcW w:w="3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E58BC" w:rsidRPr="00FE58BC" w:rsidDel="00C308D0" w:rsidRDefault="00FE58BC" w:rsidP="00FE58BC">
            <w:pPr>
              <w:jc w:val="center"/>
              <w:rPr>
                <w:del w:id="1364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FE58BC" w:rsidRPr="00FE58BC" w:rsidDel="00C308D0" w:rsidRDefault="00FE58BC" w:rsidP="00FE58BC">
            <w:pPr>
              <w:rPr>
                <w:del w:id="136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del w:id="1366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เบอร์ต่อ</w:delText>
              </w:r>
            </w:del>
          </w:p>
        </w:tc>
        <w:tc>
          <w:tcPr>
            <w:tcW w:w="15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E58BC" w:rsidRPr="00FE58BC" w:rsidDel="00C308D0" w:rsidRDefault="00FE58BC" w:rsidP="00FE58BC">
            <w:pPr>
              <w:rPr>
                <w:del w:id="136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del w:id="1368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เบอร์โทรศัพท์ (เบอร์ต่อ) ของผู้ประกอบการ</w:delText>
              </w:r>
            </w:del>
          </w:p>
        </w:tc>
        <w:tc>
          <w:tcPr>
            <w:tcW w:w="176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E58BC" w:rsidRPr="00FE58BC" w:rsidDel="00C308D0" w:rsidRDefault="00FE58BC" w:rsidP="00FE58BC">
            <w:pPr>
              <w:rPr>
                <w:del w:id="1369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E58BC" w:rsidRPr="00FE58BC" w:rsidDel="00C308D0" w:rsidTr="00FE58BC">
        <w:trPr>
          <w:trHeight w:val="600"/>
          <w:del w:id="1370" w:author="Suchaya Ananwattanaporn" w:date="2017-03-07T10:32:00Z"/>
        </w:trPr>
        <w:tc>
          <w:tcPr>
            <w:tcW w:w="34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jc w:val="center"/>
              <w:rPr>
                <w:del w:id="1371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72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10</w:delText>
              </w:r>
            </w:del>
          </w:p>
        </w:tc>
        <w:tc>
          <w:tcPr>
            <w:tcW w:w="133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7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74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เบอร์โทรสาร</w:delText>
              </w:r>
            </w:del>
          </w:p>
        </w:tc>
        <w:tc>
          <w:tcPr>
            <w:tcW w:w="1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7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76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เบอร์โทรสารของผู้ประกอบการ</w:delText>
              </w:r>
            </w:del>
          </w:p>
        </w:tc>
        <w:tc>
          <w:tcPr>
            <w:tcW w:w="1764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FE58BC" w:rsidRPr="00FE58BC" w:rsidDel="00C308D0" w:rsidRDefault="00FE58BC" w:rsidP="00FE58BC">
            <w:pPr>
              <w:rPr>
                <w:del w:id="1377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  <w:del w:id="1378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เป็นตัวเลข มีอักขระ "("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")"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"+"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"-"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,  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>,</w:delText>
              </w:r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 ได้เท่านั้น</w:delText>
              </w:r>
              <w:r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</w:delText>
              </w:r>
            </w:del>
          </w:p>
        </w:tc>
      </w:tr>
      <w:tr w:rsidR="00FE58BC" w:rsidRPr="00FE58BC" w:rsidDel="00C308D0" w:rsidTr="00FE58BC">
        <w:trPr>
          <w:trHeight w:val="665"/>
          <w:del w:id="1379" w:author="Suchaya Ananwattanaporn" w:date="2017-03-07T10:32:00Z"/>
        </w:trPr>
        <w:tc>
          <w:tcPr>
            <w:tcW w:w="34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E58BC" w:rsidRPr="00FE58BC" w:rsidDel="00C308D0" w:rsidRDefault="00FE58BC" w:rsidP="00FE58BC">
            <w:pPr>
              <w:jc w:val="center"/>
              <w:rPr>
                <w:del w:id="1380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3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FE58BC" w:rsidRPr="00FE58BC" w:rsidDel="00C308D0" w:rsidRDefault="00FE58BC" w:rsidP="00FE58BC">
            <w:pPr>
              <w:rPr>
                <w:del w:id="1381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del w:id="1382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เบอร์ต่อ</w:delText>
              </w:r>
            </w:del>
          </w:p>
        </w:tc>
        <w:tc>
          <w:tcPr>
            <w:tcW w:w="1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E58BC" w:rsidRPr="00FE58BC" w:rsidDel="00C308D0" w:rsidRDefault="00FE58BC" w:rsidP="00FE58BC">
            <w:pPr>
              <w:rPr>
                <w:del w:id="1383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del w:id="1384" w:author="Suchaya Ananwattanaporn" w:date="2017-03-07T10:32:00Z">
              <w:r w:rsidRPr="00FE58BC" w:rsidDel="00C308D0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เบอร์โทรสาร (เบอร์ต่อ) ของผู้ประกอบการ</w:delText>
              </w:r>
            </w:del>
          </w:p>
        </w:tc>
        <w:tc>
          <w:tcPr>
            <w:tcW w:w="1764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FE58BC" w:rsidRPr="00FE58BC" w:rsidDel="00C308D0" w:rsidRDefault="00FE58BC" w:rsidP="00FE58BC">
            <w:pPr>
              <w:rPr>
                <w:del w:id="1385" w:author="Suchaya Ananwattanaporn" w:date="2017-03-07T10:32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</w:tbl>
    <w:p w:rsidR="00FE58BC" w:rsidDel="0096547F" w:rsidRDefault="0096547F">
      <w:pPr>
        <w:rPr>
          <w:del w:id="1386" w:author="Suchaya Ananwattanaporn" w:date="2017-03-07T10:40:00Z"/>
          <w:rFonts w:ascii="TH SarabunPSK" w:hAnsi="TH SarabunPSK" w:cs="TH SarabunPSK"/>
          <w:sz w:val="32"/>
          <w:szCs w:val="32"/>
        </w:rPr>
        <w:pPrChange w:id="1387" w:author="Suchaya Ananwattanaporn" w:date="2017-03-07T10:40:00Z">
          <w:pPr>
            <w:jc w:val="center"/>
          </w:pPr>
        </w:pPrChange>
      </w:pPr>
      <w:ins w:id="1388" w:author="Suchaya Ananwattanaporn" w:date="2017-03-07T10:40:00Z">
        <w:r>
          <w:rPr>
            <w:rFonts w:ascii="TH SarabunPSK" w:hAnsi="TH SarabunPSK" w:cs="TH SarabunPSK"/>
            <w:sz w:val="32"/>
            <w:szCs w:val="32"/>
            <w:cs/>
          </w:rPr>
          <w:tab/>
        </w:r>
      </w:ins>
    </w:p>
    <w:p w:rsidR="00B86D76" w:rsidRDefault="00B86D76" w:rsidP="00B86D76">
      <w:pPr>
        <w:rPr>
          <w:ins w:id="1389" w:author="Suchaya Ananwattanaporn" w:date="2017-03-07T10:41:00Z"/>
          <w:rFonts w:ascii="TH SarabunPSK" w:hAnsi="TH SarabunPSK" w:cs="TH SarabunPSK"/>
          <w:sz w:val="32"/>
          <w:szCs w:val="32"/>
          <w:cs/>
        </w:rPr>
      </w:pPr>
      <w:ins w:id="1390" w:author="Suchaya Ananwattanaporn" w:date="2017-03-07T10:41:00Z">
        <w:r>
          <w:rPr>
            <w:rFonts w:ascii="TH SarabunPSK" w:hAnsi="TH SarabunPSK" w:cs="TH SarabunPSK" w:hint="cs"/>
            <w:sz w:val="32"/>
            <w:szCs w:val="32"/>
            <w:cs/>
          </w:rPr>
          <w:t>เมื่อกรอกข้อมูลตั้งค่าผู้ซื้อ</w:t>
        </w:r>
      </w:ins>
      <w:ins w:id="1391" w:author="Suchaya Ananwattanaporn" w:date="2017-03-07T10:44:00Z">
        <w:r w:rsidR="0045219B">
          <w:rPr>
            <w:rFonts w:ascii="TH SarabunPSK" w:hAnsi="TH SarabunPSK" w:cs="TH SarabunPSK" w:hint="cs"/>
            <w:sz w:val="32"/>
            <w:szCs w:val="32"/>
            <w:cs/>
          </w:rPr>
          <w:t>หรือแก้ไขข้อมูล</w:t>
        </w:r>
      </w:ins>
      <w:ins w:id="1392" w:author="Suchaya Ananwattanaporn" w:date="2017-03-07T10:41:00Z">
        <w:r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ins w:id="1393" w:author="Suchaya Ananwattanaporn" w:date="2017-03-07T10:42:00Z">
        <w:r>
          <w:rPr>
            <w:rFonts w:ascii="TH SarabunPSK" w:hAnsi="TH SarabunPSK" w:cs="TH SarabunPSK"/>
            <w:sz w:val="32"/>
            <w:szCs w:val="32"/>
            <w:cs/>
          </w:rPr>
          <w:t>(</w:t>
        </w:r>
      </w:ins>
      <w:ins w:id="1394" w:author="Suchaya Ananwattanaporn" w:date="2017-03-07T10:41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อย่างน้อยต้องกรอกข้อมูลในฟิลด์ที่มีเครื่องหมาย </w:t>
        </w:r>
        <w:r>
          <w:rPr>
            <w:rFonts w:ascii="TH SarabunPSK" w:hAnsi="TH SarabunPSK" w:cs="TH SarabunPSK"/>
            <w:sz w:val="32"/>
            <w:szCs w:val="32"/>
            <w:cs/>
          </w:rPr>
          <w:t>*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ให้ครบ</w:t>
        </w:r>
      </w:ins>
      <w:ins w:id="1395" w:author="Suchaya Ananwattanaporn" w:date="2017-03-07T10:42:00Z">
        <w:r>
          <w:rPr>
            <w:rFonts w:ascii="TH SarabunPSK" w:hAnsi="TH SarabunPSK" w:cs="TH SarabunPSK"/>
            <w:sz w:val="32"/>
            <w:szCs w:val="32"/>
            <w:cs/>
          </w:rPr>
          <w:t>)</w:t>
        </w:r>
      </w:ins>
      <w:ins w:id="1396" w:author="Suchaya Ananwattanaporn" w:date="2017-03-07T10:41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เรียบร้อยแล้ว  คลิกปุ่ม “บันทึก” เพื่อจัดเก็บข้อมูล โปรแกรมจะปิดหน้าจอนี้ แล้วกลับไปที่หน้าจอรายละเอียดผู้ซื้อ</w:t>
        </w:r>
      </w:ins>
    </w:p>
    <w:p w:rsidR="007C41ED" w:rsidDel="00B86D76" w:rsidRDefault="007C41ED">
      <w:pPr>
        <w:rPr>
          <w:del w:id="1397" w:author="Suchaya Ananwattanaporn" w:date="2017-03-07T10:41:00Z"/>
          <w:rFonts w:ascii="TH SarabunPSK" w:hAnsi="TH SarabunPSK" w:cs="TH SarabunPSK"/>
          <w:sz w:val="32"/>
          <w:szCs w:val="32"/>
          <w:cs/>
        </w:rPr>
        <w:pPrChange w:id="1398" w:author="Suchaya Ananwattanaporn" w:date="2017-03-07T10:40:00Z">
          <w:pPr>
            <w:ind w:firstLine="720"/>
          </w:pPr>
        </w:pPrChange>
      </w:pPr>
      <w:del w:id="1399" w:author="Suchaya Ananwattanaporn" w:date="2017-03-07T10:41:00Z">
        <w:r w:rsidDel="00B86D76">
          <w:rPr>
            <w:rFonts w:ascii="TH SarabunPSK" w:hAnsi="TH SarabunPSK" w:cs="TH SarabunPSK" w:hint="cs"/>
            <w:sz w:val="32"/>
            <w:szCs w:val="32"/>
            <w:cs/>
          </w:rPr>
          <w:delText>เมื่อกรอกข้อมูลตามที่ต้องการ</w:delText>
        </w:r>
        <w:r w:rsidDel="00B86D76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  <w:r w:rsidDel="00B86D76">
          <w:rPr>
            <w:rFonts w:ascii="TH SarabunPSK" w:hAnsi="TH SarabunPSK" w:cs="TH SarabunPSK" w:hint="cs"/>
            <w:sz w:val="32"/>
            <w:szCs w:val="32"/>
            <w:cs/>
          </w:rPr>
          <w:delText xml:space="preserve">เสร็จแล้ว (อย่างน้อยต้องมีข้อมูลในฟิลด์ที่มีเครื่องหมาย </w:delText>
        </w:r>
        <w:r w:rsidDel="00B86D76">
          <w:rPr>
            <w:rFonts w:ascii="TH SarabunPSK" w:hAnsi="TH SarabunPSK" w:cs="TH SarabunPSK"/>
            <w:sz w:val="32"/>
            <w:szCs w:val="32"/>
            <w:cs/>
          </w:rPr>
          <w:delText>*</w:delText>
        </w:r>
        <w:r w:rsidDel="00B86D76">
          <w:rPr>
            <w:rFonts w:ascii="TH SarabunPSK" w:hAnsi="TH SarabunPSK" w:cs="TH SarabunPSK" w:hint="cs"/>
            <w:sz w:val="32"/>
            <w:szCs w:val="32"/>
            <w:cs/>
          </w:rPr>
          <w:delText>) ให้คลิกปุ่ม “บันทึก” เพื่อจัดเก็บข้อมูล โปรแกรมจะปิดหน้าจอนี้ แล้วกลับไปที่หน้าจอ</w:delText>
        </w:r>
        <w:r w:rsidDel="00B86D76">
          <w:rPr>
            <w:rFonts w:ascii="TH SarabunPSK" w:hAnsi="TH SarabunPSK" w:cs="TH SarabunPSK"/>
            <w:sz w:val="32"/>
            <w:szCs w:val="32"/>
            <w:cs/>
          </w:rPr>
          <w:delText xml:space="preserve"> “</w:delText>
        </w:r>
        <w:r w:rsidDel="00B86D76">
          <w:rPr>
            <w:rFonts w:ascii="TH SarabunPSK" w:hAnsi="TH SarabunPSK" w:cs="TH SarabunPSK" w:hint="cs"/>
            <w:sz w:val="32"/>
            <w:szCs w:val="32"/>
            <w:cs/>
          </w:rPr>
          <w:delText>รายละเอียดผู้ซื้อ”</w:delText>
        </w:r>
      </w:del>
    </w:p>
    <w:p w:rsidR="007C41ED" w:rsidRDefault="007C41ED" w:rsidP="007C41ED">
      <w:pPr>
        <w:ind w:firstLine="720"/>
        <w:rPr>
          <w:ins w:id="1400" w:author="Suchaya Ananwattanaporn" w:date="2017-03-07T11:03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หากต้องการออกจากหน้าจอโดย</w:t>
      </w:r>
      <w:ins w:id="1401" w:author="Suchaya Ananwattanaporn" w:date="2017-03-07T10:45:00Z">
        <w:r w:rsidR="005B0188">
          <w:rPr>
            <w:rFonts w:ascii="TH SarabunPSK" w:hAnsi="TH SarabunPSK" w:cs="TH SarabunPSK" w:hint="cs"/>
            <w:sz w:val="32"/>
            <w:szCs w:val="32"/>
            <w:cs/>
          </w:rPr>
          <w:t>ไม่มีการแก้ไขข้อมูล และ</w:t>
        </w:r>
      </w:ins>
      <w:r>
        <w:rPr>
          <w:rFonts w:ascii="TH SarabunPSK" w:hAnsi="TH SarabunPSK" w:cs="TH SarabunPSK" w:hint="cs"/>
          <w:sz w:val="32"/>
          <w:szCs w:val="32"/>
          <w:cs/>
        </w:rPr>
        <w:t>ไม่บันทึกการแก้ไขข้อมูล ให้คลิกปุ่ม “</w:t>
      </w:r>
      <w:ins w:id="1402" w:author="Suchaya Ananwattanaporn" w:date="2017-03-07T10:43:00Z">
        <w:r w:rsidR="005872E2"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</w:ins>
      <w:del w:id="1403" w:author="Suchaya Ananwattanaporn" w:date="2017-03-07T10:43:00Z">
        <w:r w:rsidDel="005872E2">
          <w:rPr>
            <w:rFonts w:ascii="TH SarabunPSK" w:hAnsi="TH SarabunPSK" w:cs="TH SarabunPSK" w:hint="cs"/>
            <w:sz w:val="32"/>
            <w:szCs w:val="32"/>
            <w:cs/>
          </w:rPr>
          <w:delText>ออก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”</w:t>
      </w:r>
    </w:p>
    <w:p w:rsidR="00624482" w:rsidRDefault="00624482">
      <w:pPr>
        <w:jc w:val="center"/>
        <w:rPr>
          <w:ins w:id="1404" w:author="Suchaya Ananwattanaporn" w:date="2017-03-07T11:07:00Z"/>
          <w:rFonts w:ascii="TH SarabunPSK" w:hAnsi="TH SarabunPSK" w:cs="TH SarabunPSK"/>
          <w:sz w:val="32"/>
          <w:szCs w:val="32"/>
        </w:rPr>
        <w:pPrChange w:id="1405" w:author="Suchaya Ananwattanaporn" w:date="2017-03-08T11:35:00Z">
          <w:pPr/>
        </w:pPrChange>
      </w:pPr>
      <w:ins w:id="1406" w:author="Suchaya Ananwattanaporn" w:date="2017-03-07T11:03:00Z">
        <w:r>
          <w:rPr>
            <w:noProof/>
          </w:rPr>
          <w:drawing>
            <wp:inline distT="0" distB="0" distL="0" distR="0" wp14:anchorId="11180165" wp14:editId="4ACDC0E1">
              <wp:extent cx="4821012" cy="3282950"/>
              <wp:effectExtent l="0" t="0" r="0" b="0"/>
              <wp:docPr id="455" name="Picture 4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8221" cy="32878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C4498" w:rsidRDefault="00E86794">
      <w:pPr>
        <w:ind w:left="2160" w:firstLine="720"/>
        <w:rPr>
          <w:ins w:id="1407" w:author="Suchaya Ananwattanaporn" w:date="2017-03-08T11:35:00Z"/>
          <w:rFonts w:ascii="TH SarabunPSK" w:hAnsi="TH SarabunPSK" w:cs="TH SarabunPSK"/>
          <w:sz w:val="32"/>
          <w:szCs w:val="32"/>
        </w:rPr>
        <w:pPrChange w:id="1408" w:author="Suchaya Ananwattanaporn" w:date="2017-03-07T11:07:00Z">
          <w:pPr>
            <w:ind w:firstLine="720"/>
          </w:pPr>
        </w:pPrChange>
      </w:pPr>
      <w:ins w:id="1409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1410" w:author="Suchaya Ananwattanaporn" w:date="2017-03-07T11:07:00Z">
        <w:r w:rsidR="00BC4498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BC4498"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BC4498" w:rsidRPr="008B2AFB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="00BC4498"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ins w:id="1411" w:author="Suchaya Ananwattanaporn" w:date="2017-03-07T11:07:00Z">
        <w:r w:rsidR="00BC4498"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="00BC4498" w:rsidRPr="008B2AFB">
          <w:rPr>
            <w:rFonts w:ascii="TH SarabunPSK" w:hAnsi="TH SarabunPSK" w:cs="TH SarabunPSK"/>
            <w:sz w:val="32"/>
            <w:szCs w:val="32"/>
          </w:rPr>
          <w:noBreakHyphen/>
        </w:r>
      </w:ins>
      <w:ins w:id="1412" w:author="Suchaya Ananwattanaporn" w:date="2017-03-08T12:56:00Z">
        <w:r w:rsidR="001D27EC">
          <w:rPr>
            <w:rFonts w:ascii="TH SarabunPSK" w:hAnsi="TH SarabunPSK" w:cs="TH SarabunPSK"/>
            <w:sz w:val="32"/>
            <w:szCs w:val="32"/>
          </w:rPr>
          <w:t>7</w:t>
        </w:r>
      </w:ins>
      <w:ins w:id="1413" w:author="Suchaya Ananwattanaporn" w:date="2017-03-07T11:07:00Z">
        <w:r w:rsidR="00BC4498" w:rsidRPr="008B2AFB">
          <w:rPr>
            <w:rFonts w:ascii="TH SarabunPSK" w:hAnsi="TH SarabunPSK" w:cs="TH SarabunPSK"/>
            <w:sz w:val="32"/>
            <w:szCs w:val="32"/>
            <w:cs/>
          </w:rPr>
          <w:t xml:space="preserve"> ตัวอย่าง</w:t>
        </w:r>
        <w:r w:rsidR="00BC4498">
          <w:rPr>
            <w:rFonts w:ascii="TH SarabunPSK" w:hAnsi="TH SarabunPSK" w:cs="TH SarabunPSK" w:hint="cs"/>
            <w:sz w:val="32"/>
            <w:szCs w:val="32"/>
            <w:cs/>
          </w:rPr>
          <w:t>การเลือกกลับหน้าหลักใน</w:t>
        </w:r>
        <w:r w:rsidR="00BC4498">
          <w:rPr>
            <w:rFonts w:ascii="TH SarabunPSK" w:hAnsi="TH SarabunPSK" w:cs="TH SarabunPSK"/>
            <w:sz w:val="32"/>
            <w:szCs w:val="32"/>
            <w:cs/>
          </w:rPr>
          <w:t>หน้าจอ</w:t>
        </w:r>
        <w:r w:rsidR="00BC4498">
          <w:rPr>
            <w:rFonts w:ascii="TH SarabunPSK" w:hAnsi="TH SarabunPSK" w:cs="TH SarabunPSK" w:hint="cs"/>
            <w:sz w:val="32"/>
            <w:szCs w:val="32"/>
            <w:cs/>
          </w:rPr>
          <w:t xml:space="preserve"> ตั้งค่าผู้ซื้อ</w:t>
        </w:r>
      </w:ins>
    </w:p>
    <w:p w:rsidR="00384010" w:rsidRDefault="00384010">
      <w:pPr>
        <w:ind w:left="2160" w:firstLine="720"/>
        <w:rPr>
          <w:ins w:id="1414" w:author="Suchaya Ananwattanaporn" w:date="2017-03-07T10:46:00Z"/>
          <w:rFonts w:ascii="TH SarabunPSK" w:hAnsi="TH SarabunPSK" w:cs="TH SarabunPSK"/>
          <w:sz w:val="32"/>
          <w:szCs w:val="32"/>
        </w:rPr>
        <w:pPrChange w:id="1415" w:author="Suchaya Ananwattanaporn" w:date="2017-03-07T11:07:00Z">
          <w:pPr>
            <w:ind w:firstLine="720"/>
          </w:pPr>
        </w:pPrChange>
      </w:pPr>
    </w:p>
    <w:p w:rsidR="00772DED" w:rsidRPr="00772DED" w:rsidRDefault="00772DED">
      <w:pPr>
        <w:ind w:firstLine="720"/>
        <w:rPr>
          <w:ins w:id="1416" w:author="Suchaya Ananwattanaporn" w:date="2017-03-07T11:05:00Z"/>
          <w:rFonts w:ascii="TH SarabunPSK" w:hAnsi="TH SarabunPSK" w:cs="TH SarabunPSK"/>
          <w:sz w:val="32"/>
          <w:szCs w:val="32"/>
        </w:rPr>
      </w:pPr>
      <w:ins w:id="1417" w:author="Suchaya Ananwattanaporn" w:date="2017-03-07T11:05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หากต้องการออกจากหน้าจอโดยมีการแก้ไขข้อมูล และกลับไปแก้ไขข้อมูล ใ</w:t>
        </w:r>
        <w:r w:rsidR="002D0305">
          <w:rPr>
            <w:rFonts w:ascii="TH SarabunPSK" w:hAnsi="TH SarabunPSK" w:cs="TH SarabunPSK" w:hint="cs"/>
            <w:sz w:val="32"/>
            <w:szCs w:val="32"/>
            <w:cs/>
          </w:rPr>
          <w:t>ห้เลือก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ปุ่ม “กลับหน้าหลัก” </w:t>
        </w:r>
      </w:ins>
      <w:ins w:id="1418" w:author="Suchaya Ananwattanaporn" w:date="2017-03-07T22:28:00Z">
        <w:r w:rsidR="002D0305">
          <w:rPr>
            <w:rFonts w:ascii="TH SarabunPSK" w:hAnsi="TH SarabunPSK" w:cs="TH SarabunPSK" w:hint="cs"/>
            <w:sz w:val="32"/>
            <w:szCs w:val="32"/>
            <w:cs/>
          </w:rPr>
          <w:t>จากนั้น</w:t>
        </w:r>
      </w:ins>
      <w:ins w:id="1419" w:author="Suchaya Ananwattanaporn" w:date="2017-03-07T11:05:00Z">
        <w:r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ins w:id="1420" w:author="Suchaya Ananwattanaporn" w:date="2017-03-07T22:28:00Z">
        <w:r w:rsidR="002D0305">
          <w:rPr>
            <w:rFonts w:ascii="TH SarabunPSK" w:hAnsi="TH SarabunPSK" w:cs="TH SarabunPSK" w:hint="cs"/>
            <w:sz w:val="32"/>
            <w:szCs w:val="32"/>
            <w:cs/>
          </w:rPr>
          <w:t>ปุ่ม</w:t>
        </w:r>
      </w:ins>
      <w:ins w:id="1421" w:author="Suchaya Ananwattanaporn" w:date="2017-03-07T11:0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5B0188" w:rsidRPr="005B0188" w:rsidRDefault="005B0188" w:rsidP="005B0188">
      <w:pPr>
        <w:ind w:firstLine="720"/>
        <w:rPr>
          <w:ins w:id="1422" w:author="Suchaya Ananwattanaporn" w:date="2017-03-07T10:46:00Z"/>
          <w:rFonts w:ascii="TH SarabunPSK" w:hAnsi="TH SarabunPSK" w:cs="TH SarabunPSK"/>
          <w:sz w:val="32"/>
          <w:szCs w:val="32"/>
          <w:cs/>
        </w:rPr>
      </w:pPr>
      <w:ins w:id="1423" w:author="Suchaya Ananwattanaporn" w:date="2017-03-07T10:46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หากต้องการออกจากหน้าจอโดยมีการแก้ไขข้อมูล แล</w:t>
        </w:r>
        <w:r w:rsidR="002D0305">
          <w:rPr>
            <w:rFonts w:ascii="TH SarabunPSK" w:hAnsi="TH SarabunPSK" w:cs="TH SarabunPSK" w:hint="cs"/>
            <w:sz w:val="32"/>
            <w:szCs w:val="32"/>
            <w:cs/>
          </w:rPr>
          <w:t>ะไม่บันทึกการแก้ไขข้อมูล ให้เลือก</w:t>
        </w:r>
        <w:r>
          <w:rPr>
            <w:rFonts w:ascii="TH SarabunPSK" w:hAnsi="TH SarabunPSK" w:cs="TH SarabunPSK" w:hint="cs"/>
            <w:sz w:val="32"/>
            <w:szCs w:val="32"/>
            <w:cs/>
          </w:rPr>
          <w:t>ปุ่ม “กลับหน้าหลัก”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ins w:id="1424" w:author="Suchaya Ananwattanaporn" w:date="2017-03-07T22:28:00Z">
        <w:r w:rsidR="002D0305">
          <w:rPr>
            <w:rFonts w:ascii="TH SarabunPSK" w:hAnsi="TH SarabunPSK" w:cs="TH SarabunPSK" w:hint="cs"/>
            <w:sz w:val="32"/>
            <w:szCs w:val="32"/>
            <w:cs/>
          </w:rPr>
          <w:t>จากนั้นเลือกปุ่ม</w:t>
        </w:r>
      </w:ins>
      <w:ins w:id="1425" w:author="Suchaya Ananwattanaporn" w:date="2017-03-07T10:46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1426" w:author="Suchaya Ananwattanaporn" w:date="2017-03-07T11:04:00Z">
        <w:r w:rsidR="00624482">
          <w:rPr>
            <w:rFonts w:ascii="TH SarabunPSK" w:hAnsi="TH SarabunPSK" w:cs="TH SarabunPSK" w:hint="cs"/>
            <w:sz w:val="32"/>
            <w:szCs w:val="32"/>
            <w:cs/>
          </w:rPr>
          <w:t>ไม่บันทึก</w:t>
        </w:r>
      </w:ins>
      <w:ins w:id="1427" w:author="Suchaya Ananwattanaporn" w:date="2017-03-07T10:46:00Z"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9D1EEB" w:rsidRDefault="005B0188" w:rsidP="0096498A">
      <w:pPr>
        <w:ind w:firstLine="720"/>
        <w:rPr>
          <w:rFonts w:ascii="TH SarabunPSK" w:hAnsi="TH SarabunPSK" w:cs="TH SarabunPSK"/>
          <w:sz w:val="32"/>
          <w:szCs w:val="32"/>
          <w:cs/>
        </w:rPr>
      </w:pPr>
      <w:ins w:id="1428" w:author="Suchaya Ananwattanaporn" w:date="2017-03-07T10:46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หากต้องการออกจากหน้าจอโดยมีการแก้ไขข้อมูล และ</w:t>
        </w:r>
      </w:ins>
      <w:ins w:id="1429" w:author="Suchaya Ananwattanaporn" w:date="2017-03-07T11:05:00Z">
        <w:r w:rsidR="00624482">
          <w:rPr>
            <w:rFonts w:ascii="TH SarabunPSK" w:hAnsi="TH SarabunPSK" w:cs="TH SarabunPSK" w:hint="cs"/>
            <w:sz w:val="32"/>
            <w:szCs w:val="32"/>
            <w:cs/>
          </w:rPr>
          <w:t>กลับไป</w:t>
        </w:r>
      </w:ins>
      <w:ins w:id="1430" w:author="Suchaya Ananwattanaporn" w:date="2017-03-07T10:46:00Z">
        <w:r>
          <w:rPr>
            <w:rFonts w:ascii="TH SarabunPSK" w:hAnsi="TH SarabunPSK" w:cs="TH SarabunPSK" w:hint="cs"/>
            <w:sz w:val="32"/>
            <w:szCs w:val="32"/>
            <w:cs/>
          </w:rPr>
          <w:t>แก้ไขข้อมูล ให้คลิกปุ่ม “กลับหน้าหลัก”</w:t>
        </w:r>
      </w:ins>
      <w:ins w:id="1431" w:author="Suchaya Ananwattanaporn" w:date="2017-03-07T11:05:00Z">
        <w:r w:rsidR="00624482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432" w:author="Suchaya Ananwattanaporn" w:date="2017-03-07T22:28:00Z">
        <w:r w:rsidR="002D0305">
          <w:rPr>
            <w:rFonts w:ascii="TH SarabunPSK" w:hAnsi="TH SarabunPSK" w:cs="TH SarabunPSK" w:hint="cs"/>
            <w:sz w:val="32"/>
            <w:szCs w:val="32"/>
            <w:cs/>
          </w:rPr>
          <w:t>จากนั้นเลือกปุ่ม</w:t>
        </w:r>
      </w:ins>
      <w:ins w:id="1433" w:author="Suchaya Ananwattanaporn" w:date="2017-03-07T11:05:00Z">
        <w:r w:rsidR="00624482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624482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624482"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 w:rsidR="00624482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9979C2" w:rsidRPr="00E117FC" w:rsidRDefault="0096547F" w:rsidP="009979C2">
      <w:pPr>
        <w:pStyle w:val="Heading2"/>
        <w:numPr>
          <w:ilvl w:val="1"/>
          <w:numId w:val="43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1434" w:name="_Toc476740276"/>
      <w:ins w:id="1435" w:author="Suchaya Ananwattanaporn" w:date="2017-03-07T10:40:00Z">
        <w:r>
          <w:rPr>
            <w:rFonts w:ascii="TH SarabunPSK" w:hAnsi="TH SarabunPSK" w:cs="TH SarabunPSK" w:hint="cs"/>
            <w:b/>
            <w:bCs/>
            <w:color w:val="0070C0"/>
            <w:sz w:val="32"/>
            <w:szCs w:val="32"/>
            <w:cs/>
          </w:rPr>
          <w:lastRenderedPageBreak/>
          <w:t>การ</w:t>
        </w:r>
      </w:ins>
      <w:ins w:id="1436" w:author="Suchaya Ananwattanaporn" w:date="2017-03-07T11:08:00Z">
        <w:r w:rsidR="007021E0">
          <w:rPr>
            <w:rFonts w:ascii="TH SarabunPSK" w:hAnsi="TH SarabunPSK" w:cs="TH SarabunPSK" w:hint="cs"/>
            <w:b/>
            <w:bCs/>
            <w:color w:val="0070C0"/>
            <w:sz w:val="32"/>
            <w:szCs w:val="32"/>
            <w:cs/>
          </w:rPr>
          <w:t>ตั้งค่า</w:t>
        </w:r>
      </w:ins>
      <w:r w:rsidR="009979C2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>ข้อมูลสินค้า/</w:t>
      </w:r>
      <w:r w:rsidR="009979C2"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>บริการ</w:t>
      </w:r>
      <w:bookmarkEnd w:id="1434"/>
    </w:p>
    <w:p w:rsidR="009979C2" w:rsidRPr="004F4934" w:rsidRDefault="009D5A48" w:rsidP="009979C2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ins w:id="1437" w:author="Suchaya Ananwattanaporn" w:date="2017-03-07T11:09:00Z">
        <w:r>
          <w:rPr>
            <w:rFonts w:ascii="TH SarabunPSK" w:hAnsi="TH SarabunPSK" w:cs="TH SarabunPSK" w:hint="cs"/>
            <w:sz w:val="32"/>
            <w:szCs w:val="32"/>
            <w:cs/>
          </w:rPr>
          <w:t>หน้า</w:t>
        </w:r>
        <w:r w:rsidRPr="009D5A48">
          <w:rPr>
            <w:rFonts w:ascii="TH SarabunPSK" w:hAnsi="TH SarabunPSK" w:cs="TH SarabunPSK"/>
            <w:sz w:val="32"/>
            <w:szCs w:val="32"/>
            <w:cs/>
            <w:rPrChange w:id="1438" w:author="Suchaya Ananwattanaporn" w:date="2017-03-07T11:09:00Z">
              <w:rPr>
                <w:rFonts w:ascii="TH SarabunPSK" w:hAnsi="TH SarabunPSK" w:cs="TH SarabunPSK"/>
                <w:b/>
                <w:bCs/>
                <w:color w:val="0070C0"/>
                <w:sz w:val="32"/>
                <w:szCs w:val="32"/>
                <w:cs/>
              </w:rPr>
            </w:rPrChange>
          </w:rPr>
          <w:t>ตั้งค่าข้อมูลสินค้า/บริการ</w:t>
        </w:r>
        <w:r>
          <w:rPr>
            <w:rFonts w:ascii="TH SarabunPSK" w:hAnsi="TH SarabunPSK" w:cs="TH SarabunPSK" w:hint="cs"/>
            <w:sz w:val="32"/>
            <w:szCs w:val="32"/>
            <w:cs/>
          </w:rPr>
          <w:t>นี้จะเป็นหน้าที่กรอก</w:t>
        </w:r>
        <w:r w:rsidRPr="000105A7">
          <w:rPr>
            <w:rFonts w:ascii="TH SarabunPSK" w:hAnsi="TH SarabunPSK" w:cs="TH SarabunPSK"/>
            <w:sz w:val="32"/>
            <w:szCs w:val="32"/>
            <w:cs/>
          </w:rPr>
          <w:t>ข้อมูลสินค้า/</w:t>
        </w:r>
        <w:r w:rsidRPr="000105A7"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439" w:author="Suchaya Ananwattanaporn" w:date="2017-03-07T11:10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r w:rsidR="009979C2">
        <w:rPr>
          <w:rFonts w:ascii="TH SarabunPSK" w:hAnsi="TH SarabunPSK" w:cs="TH SarabunPSK" w:hint="cs"/>
          <w:sz w:val="32"/>
          <w:szCs w:val="32"/>
          <w:cs/>
        </w:rPr>
        <w:t>จากหน้าจอ</w:t>
      </w:r>
      <w:del w:id="1440" w:author="Suchaya Ananwattanaporn" w:date="2017-03-07T11:11:00Z">
        <w:r w:rsidR="009979C2" w:rsidDel="004F4934">
          <w:rPr>
            <w:rFonts w:ascii="TH SarabunPSK" w:hAnsi="TH SarabunPSK" w:cs="TH SarabunPSK" w:hint="cs"/>
            <w:sz w:val="32"/>
            <w:szCs w:val="32"/>
            <w:cs/>
          </w:rPr>
          <w:delText>แรก</w:delText>
        </w:r>
      </w:del>
      <w:ins w:id="1441" w:author="Suchaya Ananwattanaporn" w:date="2017-03-07T11:11:00Z">
        <w:r w:rsidR="004F4934">
          <w:rPr>
            <w:rFonts w:ascii="TH SarabunPSK" w:hAnsi="TH SarabunPSK" w:cs="TH SarabunPSK" w:hint="cs"/>
            <w:sz w:val="32"/>
            <w:szCs w:val="32"/>
            <w:cs/>
          </w:rPr>
          <w:t>หลัก</w:t>
        </w:r>
      </w:ins>
      <w:r w:rsidR="009979C2">
        <w:rPr>
          <w:rFonts w:ascii="TH SarabunPSK" w:hAnsi="TH SarabunPSK" w:cs="TH SarabunPSK" w:hint="cs"/>
          <w:sz w:val="32"/>
          <w:szCs w:val="32"/>
          <w:cs/>
        </w:rPr>
        <w:t>ของโปรแกรม ให้เลือก “ตั้งค่า</w:t>
      </w:r>
      <w:del w:id="1442" w:author="Suchaya Ananwattanaporn" w:date="2017-03-07T11:11:00Z">
        <w:r w:rsidR="009979C2" w:rsidDel="004F4934">
          <w:rPr>
            <w:rFonts w:ascii="TH SarabunPSK" w:hAnsi="TH SarabunPSK" w:cs="TH SarabunPSK"/>
            <w:sz w:val="32"/>
            <w:szCs w:val="32"/>
            <w:cs/>
          </w:rPr>
          <w:delText>-</w:delText>
        </w:r>
      </w:del>
      <w:r w:rsidR="009979C2">
        <w:rPr>
          <w:rFonts w:ascii="TH SarabunPSK" w:hAnsi="TH SarabunPSK" w:cs="TH SarabunPSK" w:hint="cs"/>
          <w:sz w:val="32"/>
          <w:szCs w:val="32"/>
          <w:cs/>
        </w:rPr>
        <w:t>สินค้า” จะเข้าสู่หน้าจอ “รายละเอียดสินค้า” หากเคยใส่ข้อมูลไว้แล้ว หน้านี้จะแสดง</w:t>
      </w:r>
      <w:r w:rsidR="009979C2" w:rsidRPr="003728D4">
        <w:rPr>
          <w:rFonts w:ascii="TH SarabunPSK" w:hAnsi="TH SarabunPSK" w:cs="TH SarabunPSK"/>
          <w:sz w:val="32"/>
          <w:szCs w:val="32"/>
          <w:cs/>
        </w:rPr>
        <w:t>รายละเอียด</w:t>
      </w:r>
      <w:ins w:id="1443" w:author="Suchaya Ananwattanaporn" w:date="2017-03-07T11:11:00Z">
        <w:r w:rsidR="004F4934">
          <w:rPr>
            <w:rFonts w:ascii="TH SarabunPSK" w:hAnsi="TH SarabunPSK" w:cs="TH SarabunPSK" w:hint="cs"/>
            <w:sz w:val="32"/>
            <w:szCs w:val="32"/>
            <w:cs/>
          </w:rPr>
          <w:t>ชื่อ</w:t>
        </w:r>
      </w:ins>
      <w:del w:id="1444" w:author="Suchaya Ananwattanaporn" w:date="2017-03-07T11:11:00Z">
        <w:r w:rsidR="009979C2" w:rsidDel="004F4934">
          <w:rPr>
            <w:rFonts w:ascii="TH SarabunPSK" w:hAnsi="TH SarabunPSK" w:cs="TH SarabunPSK" w:hint="cs"/>
            <w:sz w:val="32"/>
            <w:szCs w:val="32"/>
            <w:cs/>
          </w:rPr>
          <w:delText>บางส่วน</w:delText>
        </w:r>
        <w:r w:rsidR="009979C2" w:rsidRPr="003728D4" w:rsidDel="004F4934">
          <w:rPr>
            <w:rFonts w:ascii="TH SarabunPSK" w:hAnsi="TH SarabunPSK" w:cs="TH SarabunPSK"/>
            <w:sz w:val="32"/>
            <w:szCs w:val="32"/>
            <w:cs/>
          </w:rPr>
          <w:delText>ของ</w:delText>
        </w:r>
      </w:del>
      <w:r w:rsidR="009979C2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9979C2">
        <w:rPr>
          <w:rFonts w:ascii="TH SarabunPSK" w:hAnsi="TH SarabunPSK" w:cs="TH SarabunPSK"/>
          <w:sz w:val="32"/>
          <w:szCs w:val="32"/>
          <w:cs/>
        </w:rPr>
        <w:t>/</w:t>
      </w:r>
      <w:r w:rsidR="009979C2">
        <w:rPr>
          <w:rFonts w:ascii="TH SarabunPSK" w:hAnsi="TH SarabunPSK" w:cs="TH SarabunPSK" w:hint="cs"/>
          <w:sz w:val="32"/>
          <w:szCs w:val="32"/>
          <w:cs/>
        </w:rPr>
        <w:t>บริการ</w:t>
      </w:r>
      <w:ins w:id="1445" w:author="Suchaya Ananwattanaporn" w:date="2017-03-07T11:11:00Z">
        <w:r w:rsidR="004F4934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446" w:author="Suchaya Ananwattanaporn" w:date="2017-03-07T11:12:00Z">
        <w:r w:rsidR="004F4934">
          <w:rPr>
            <w:rFonts w:ascii="TH SarabunPSK" w:hAnsi="TH SarabunPSK" w:cs="TH SarabunPSK" w:hint="cs"/>
            <w:sz w:val="32"/>
            <w:szCs w:val="32"/>
            <w:cs/>
          </w:rPr>
          <w:t>รายละเอียดสินค้า และราคาต่อหน่วย</w:t>
        </w:r>
        <w:r w:rsidR="004F4934">
          <w:rPr>
            <w:rFonts w:ascii="TH SarabunPSK" w:hAnsi="TH SarabunPSK" w:cs="TH SarabunPSK"/>
            <w:sz w:val="32"/>
            <w:szCs w:val="32"/>
            <w:cs/>
          </w:rPr>
          <w:t>(</w:t>
        </w:r>
        <w:r w:rsidR="004F4934">
          <w:rPr>
            <w:rFonts w:ascii="TH SarabunPSK" w:hAnsi="TH SarabunPSK" w:cs="TH SarabunPSK" w:hint="cs"/>
            <w:sz w:val="32"/>
            <w:szCs w:val="32"/>
            <w:cs/>
          </w:rPr>
          <w:t>บาท</w:t>
        </w:r>
        <w:r w:rsidR="004F4934">
          <w:rPr>
            <w:rFonts w:ascii="TH SarabunPSK" w:hAnsi="TH SarabunPSK" w:cs="TH SarabunPSK"/>
            <w:sz w:val="32"/>
            <w:szCs w:val="32"/>
            <w:cs/>
          </w:rPr>
          <w:t>)</w:t>
        </w:r>
      </w:ins>
    </w:p>
    <w:p w:rsidR="00BA3434" w:rsidRDefault="00BA3434" w:rsidP="00BA3434">
      <w:pPr>
        <w:jc w:val="center"/>
        <w:rPr>
          <w:ins w:id="1447" w:author="Suchaya Ananwattanaporn" w:date="2017-03-08T12:47:00Z"/>
          <w:rFonts w:ascii="TH SarabunPSK" w:hAnsi="TH SarabunPSK" w:cs="TH SarabunPSK"/>
          <w:sz w:val="32"/>
          <w:szCs w:val="32"/>
        </w:rPr>
      </w:pPr>
      <w:ins w:id="1448" w:author="Suchaya Ananwattanaporn" w:date="2017-03-08T12:46:00Z">
        <w:r>
          <w:rPr>
            <w:rFonts w:ascii="TH SarabunPSK" w:hAnsi="TH SarabunPSK" w:cs="TH SarabunPSK"/>
            <w:noProof/>
            <w:sz w:val="32"/>
            <w:szCs w:val="32"/>
          </w:rPr>
          <w:drawing>
            <wp:inline distT="0" distB="0" distL="0" distR="0">
              <wp:extent cx="3117850" cy="2125265"/>
              <wp:effectExtent l="0" t="0" r="6350" b="8890"/>
              <wp:docPr id="327" name="Picture 3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28586" cy="21325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BA3434" w:rsidRDefault="00E86794" w:rsidP="00BA3434">
      <w:pPr>
        <w:jc w:val="center"/>
        <w:rPr>
          <w:ins w:id="1449" w:author="Suchaya Ananwattanaporn" w:date="2017-03-08T12:47:00Z"/>
          <w:rFonts w:ascii="TH SarabunPSK" w:hAnsi="TH SarabunPSK" w:cs="TH SarabunPSK"/>
          <w:sz w:val="32"/>
          <w:szCs w:val="32"/>
        </w:rPr>
      </w:pPr>
      <w:ins w:id="1450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1451" w:author="Suchaya Ananwattanaporn" w:date="2017-03-08T12:47:00Z">
        <w:r w:rsidR="00BA3434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BA3434"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BA3434" w:rsidRPr="008B2AFB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="00BA3434"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ins w:id="1452" w:author="Suchaya Ananwattanaporn" w:date="2017-03-08T12:47:00Z">
        <w:r w:rsidR="00BA3434"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="00BA3434" w:rsidRPr="008B2AFB">
          <w:rPr>
            <w:rFonts w:ascii="TH SarabunPSK" w:hAnsi="TH SarabunPSK" w:cs="TH SarabunPSK"/>
            <w:sz w:val="32"/>
            <w:szCs w:val="32"/>
          </w:rPr>
          <w:noBreakHyphen/>
        </w:r>
      </w:ins>
      <w:ins w:id="1453" w:author="Suchaya Ananwattanaporn" w:date="2017-03-08T12:56:00Z">
        <w:r w:rsidR="00D53DA5">
          <w:rPr>
            <w:rFonts w:ascii="TH SarabunPSK" w:hAnsi="TH SarabunPSK" w:cs="TH SarabunPSK"/>
            <w:sz w:val="32"/>
            <w:szCs w:val="32"/>
          </w:rPr>
          <w:t>8</w:t>
        </w:r>
      </w:ins>
      <w:ins w:id="1454" w:author="Suchaya Ananwattanaporn" w:date="2017-03-08T12:47:00Z">
        <w:r w:rsidR="00BA3434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BA3434">
          <w:rPr>
            <w:rFonts w:ascii="TH SarabunPSK" w:hAnsi="TH SarabunPSK" w:cs="TH SarabunPSK" w:hint="cs"/>
            <w:sz w:val="32"/>
            <w:szCs w:val="32"/>
            <w:cs/>
          </w:rPr>
          <w:t>เลือกตั้งค่า</w:t>
        </w:r>
        <w:r w:rsidR="00E5717F"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 w:rsidR="00BA3434">
          <w:rPr>
            <w:rFonts w:ascii="TH SarabunPSK" w:hAnsi="TH SarabunPSK" w:cs="TH SarabunPSK" w:hint="cs"/>
            <w:sz w:val="32"/>
            <w:szCs w:val="32"/>
            <w:cs/>
          </w:rPr>
          <w:t>จากหน้าจอหลัก</w:t>
        </w:r>
      </w:ins>
    </w:p>
    <w:p w:rsidR="009979C2" w:rsidRDefault="009979C2" w:rsidP="00BA3434">
      <w:pPr>
        <w:jc w:val="center"/>
        <w:rPr>
          <w:ins w:id="1455" w:author="Suchaya Sunny" w:date="2017-01-18T18:07:00Z"/>
          <w:rFonts w:ascii="TH SarabunPSK" w:hAnsi="TH SarabunPSK" w:cs="TH SarabunPSK"/>
          <w:sz w:val="32"/>
          <w:szCs w:val="32"/>
        </w:rPr>
      </w:pPr>
      <w:del w:id="1456" w:author="Suchaya Sunny" w:date="2017-01-18T18:07:00Z">
        <w:r w:rsidDel="00993C55">
          <w:rPr>
            <w:noProof/>
          </w:rPr>
          <w:drawing>
            <wp:inline distT="0" distB="0" distL="0" distR="0" wp14:anchorId="7E3C2BAA" wp14:editId="656409F9">
              <wp:extent cx="5200650" cy="379095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00650" cy="3790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993C55" w:rsidRDefault="00993C55" w:rsidP="00232CDD">
      <w:pPr>
        <w:jc w:val="center"/>
        <w:rPr>
          <w:rFonts w:ascii="TH SarabunPSK" w:hAnsi="TH SarabunPSK" w:cs="TH SarabunPSK"/>
          <w:sz w:val="32"/>
          <w:szCs w:val="32"/>
        </w:rPr>
      </w:pPr>
      <w:ins w:id="1457" w:author="Suchaya Sunny" w:date="2017-01-18T18:08:00Z">
        <w:r>
          <w:rPr>
            <w:noProof/>
          </w:rPr>
          <w:drawing>
            <wp:inline distT="0" distB="0" distL="0" distR="0" wp14:anchorId="4F26FEEF" wp14:editId="0DD6E5DB">
              <wp:extent cx="5066081" cy="3270250"/>
              <wp:effectExtent l="0" t="0" r="0" b="8255"/>
              <wp:docPr id="450" name="Picture 4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66081" cy="3270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65958" w:rsidRPr="009979C2" w:rsidRDefault="009979C2" w:rsidP="00695B1D">
      <w:pPr>
        <w:ind w:left="2160" w:firstLine="720"/>
        <w:rPr>
          <w:rFonts w:ascii="TH SarabunPSK" w:hAnsi="TH SarabunPSK" w:cs="TH SarabunPSK"/>
          <w:sz w:val="32"/>
          <w:szCs w:val="32"/>
        </w:rPr>
      </w:pPr>
      <w:del w:id="1458" w:author="Suchaya Ananwattanaporn" w:date="2017-03-08T12:51:00Z">
        <w:r w:rsidRPr="009979C2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1459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9979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979C2">
        <w:rPr>
          <w:rFonts w:ascii="TH SarabunPSK" w:hAnsi="TH SarabunPSK" w:cs="TH SarabunPSK"/>
          <w:sz w:val="32"/>
          <w:szCs w:val="32"/>
        </w:rPr>
        <w:fldChar w:fldCharType="begin"/>
      </w:r>
      <w:r w:rsidRPr="009979C2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9979C2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9979C2">
        <w:rPr>
          <w:rFonts w:ascii="TH SarabunPSK" w:hAnsi="TH SarabunPSK" w:cs="TH SarabunPSK"/>
          <w:sz w:val="32"/>
          <w:szCs w:val="32"/>
        </w:rPr>
        <w:fldChar w:fldCharType="end"/>
      </w:r>
      <w:r w:rsidRPr="009979C2">
        <w:rPr>
          <w:rFonts w:ascii="TH SarabunPSK" w:hAnsi="TH SarabunPSK" w:cs="TH SarabunPSK"/>
          <w:sz w:val="32"/>
          <w:szCs w:val="32"/>
        </w:rPr>
        <w:noBreakHyphen/>
      </w:r>
      <w:del w:id="1460" w:author="Suchaya Ananwattanaporn" w:date="2017-03-07T11:23:00Z"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9979C2" w:rsidDel="00291F17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291F17">
          <w:rPr>
            <w:rFonts w:ascii="TH SarabunPSK" w:hAnsi="TH SarabunPSK" w:cs="TH SarabunPSK"/>
            <w:noProof/>
            <w:sz w:val="32"/>
            <w:szCs w:val="32"/>
          </w:rPr>
          <w:delText>5</w:del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9979C2" w:rsidDel="00291F17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ins w:id="1461" w:author="Suchaya Ananwattanaporn" w:date="2017-03-08T12:56:00Z">
        <w:r w:rsidR="0053674C">
          <w:rPr>
            <w:rFonts w:ascii="TH SarabunPSK" w:hAnsi="TH SarabunPSK" w:cs="TH SarabunPSK"/>
            <w:sz w:val="32"/>
            <w:szCs w:val="32"/>
          </w:rPr>
          <w:t>9</w:t>
        </w:r>
      </w:ins>
      <w:ins w:id="1462" w:author="Suchaya Ananwattanaporn" w:date="2017-03-07T11:23:00Z">
        <w:r w:rsidR="00291F17" w:rsidRPr="009979C2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r w:rsidRPr="009979C2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การแสดงข้อมูลใน</w:t>
      </w:r>
      <w:r w:rsidRPr="009979C2">
        <w:rPr>
          <w:rFonts w:ascii="TH SarabunPSK" w:hAnsi="TH SarabunPSK" w:cs="TH SarabunPSK"/>
          <w:sz w:val="32"/>
          <w:szCs w:val="32"/>
          <w:cs/>
        </w:rPr>
        <w:t>หน้าจอ</w:t>
      </w:r>
      <w:r w:rsidRPr="009979C2">
        <w:rPr>
          <w:rFonts w:ascii="TH SarabunPSK" w:hAnsi="TH SarabunPSK" w:cs="TH SarabunPSK" w:hint="cs"/>
          <w:sz w:val="32"/>
          <w:szCs w:val="32"/>
          <w:cs/>
        </w:rPr>
        <w:t xml:space="preserve"> “รายละเอียด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”</w:t>
      </w:r>
    </w:p>
    <w:p w:rsidR="009979C2" w:rsidRPr="009979C2" w:rsidRDefault="009979C2" w:rsidP="009979C2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9979C2">
        <w:rPr>
          <w:rFonts w:ascii="TH SarabunPSK" w:hAnsi="TH SarabunPSK" w:cs="TH SarabunPSK" w:hint="cs"/>
          <w:sz w:val="32"/>
          <w:szCs w:val="32"/>
          <w:cs/>
        </w:rPr>
        <w:t>หากต้องการออกจากหน้าจอ ให้คลิกปุ่ม “</w:t>
      </w:r>
      <w:del w:id="1463" w:author="Suchaya Ananwattanaporn" w:date="2017-03-07T11:12:00Z">
        <w:r w:rsidRPr="009979C2" w:rsidDel="007F0891">
          <w:rPr>
            <w:rFonts w:ascii="TH SarabunPSK" w:hAnsi="TH SarabunPSK" w:cs="TH SarabunPSK" w:hint="cs"/>
            <w:sz w:val="32"/>
            <w:szCs w:val="32"/>
            <w:cs/>
          </w:rPr>
          <w:delText>ออก</w:delText>
        </w:r>
      </w:del>
      <w:ins w:id="1464" w:author="Suchaya Ananwattanaporn" w:date="2017-03-07T11:12:00Z">
        <w:r w:rsidR="007F0891"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</w:ins>
      <w:r w:rsidRPr="009979C2">
        <w:rPr>
          <w:rFonts w:ascii="TH SarabunPSK" w:hAnsi="TH SarabunPSK" w:cs="TH SarabunPSK" w:hint="cs"/>
          <w:sz w:val="32"/>
          <w:szCs w:val="32"/>
          <w:cs/>
        </w:rPr>
        <w:t>”</w:t>
      </w:r>
      <w:ins w:id="1465" w:author="Suchaya Ananwattanaporn" w:date="2017-03-08T12:07:00Z">
        <w:r w:rsidR="00FD4992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FD4992">
          <w:rPr>
            <w:rFonts w:ascii="TH SarabunPSK" w:hAnsi="TH SarabunPSK" w:cs="TH SarabunPSK" w:hint="cs"/>
            <w:sz w:val="32"/>
            <w:szCs w:val="32"/>
            <w:cs/>
          </w:rPr>
          <w:t>จะกลับไปยังหน้าจอหลัก</w:t>
        </w:r>
      </w:ins>
    </w:p>
    <w:p w:rsidR="009979C2" w:rsidRPr="00232CDD" w:rsidRDefault="009979C2" w:rsidP="009979C2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หากต้องการเพิ่มสินค้า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ใหม่ ให้คลิกปุ่ม “เพิ่มรายการ”</w:t>
      </w:r>
      <w:ins w:id="1466" w:author="Suchaya Ananwattanaporn" w:date="2017-03-08T12:07:00Z">
        <w:r w:rsidR="00FD4992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FD4992">
          <w:rPr>
            <w:rFonts w:ascii="TH SarabunPSK" w:hAnsi="TH SarabunPSK" w:cs="TH SarabunPSK" w:hint="cs"/>
            <w:sz w:val="32"/>
            <w:szCs w:val="32"/>
            <w:cs/>
          </w:rPr>
          <w:t>จะไปยังหน้าตั้งค่าสินค้า</w:t>
        </w:r>
      </w:ins>
    </w:p>
    <w:p w:rsidR="009979C2" w:rsidRPr="009979C2" w:rsidRDefault="009979C2" w:rsidP="009979C2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9979C2">
        <w:rPr>
          <w:rFonts w:ascii="TH SarabunPSK" w:hAnsi="TH SarabunPSK" w:cs="TH SarabunPSK" w:hint="cs"/>
          <w:sz w:val="32"/>
          <w:szCs w:val="32"/>
          <w:cs/>
        </w:rPr>
        <w:t>หากต้องการแก้ไขข้อมูล ให้</w:t>
      </w:r>
      <w:ins w:id="1467" w:author="Suchaya Ananwattanaporn" w:date="2017-03-08T12:07:00Z">
        <w:r w:rsidR="00FD4992"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del w:id="1468" w:author="Suchaya Ananwattanaporn" w:date="2017-03-08T12:07:00Z">
        <w:r w:rsidRPr="009979C2" w:rsidDel="00FD4992">
          <w:rPr>
            <w:rFonts w:ascii="TH SarabunPSK" w:hAnsi="TH SarabunPSK" w:cs="TH SarabunPSK" w:hint="cs"/>
            <w:sz w:val="32"/>
            <w:szCs w:val="32"/>
            <w:cs/>
          </w:rPr>
          <w:delText>คลิกลิ้งค์</w:delText>
        </w:r>
      </w:del>
      <w:r w:rsidRPr="009979C2">
        <w:rPr>
          <w:rFonts w:ascii="TH SarabunPSK" w:hAnsi="TH SarabunPSK" w:cs="TH SarabunPSK" w:hint="cs"/>
          <w:sz w:val="32"/>
          <w:szCs w:val="32"/>
          <w:cs/>
        </w:rPr>
        <w:t xml:space="preserve"> “แก้ไข” ที่บรรทัดที่แสดง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ที่ต้องการแก้ไข</w:t>
      </w:r>
      <w:ins w:id="1469" w:author="Suchaya Ananwattanaporn" w:date="2017-03-08T12:07:00Z">
        <w:r w:rsidR="00FD4992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FD4992">
          <w:rPr>
            <w:rFonts w:ascii="TH SarabunPSK" w:hAnsi="TH SarabunPSK" w:cs="TH SarabunPSK" w:hint="cs"/>
            <w:sz w:val="32"/>
            <w:szCs w:val="32"/>
            <w:cs/>
          </w:rPr>
          <w:t>จะไปยังหน้าตั้งค่าสินค้า</w:t>
        </w:r>
      </w:ins>
    </w:p>
    <w:p w:rsidR="0087107D" w:rsidRPr="00284CDB" w:rsidRDefault="009979C2" w:rsidP="0087107D">
      <w:pPr>
        <w:ind w:left="720" w:firstLine="720"/>
        <w:rPr>
          <w:ins w:id="1470" w:author="Suchaya Ananwattanaporn" w:date="2017-03-08T12:08:00Z"/>
          <w:rFonts w:ascii="TH SarabunPSK" w:hAnsi="TH SarabunPSK" w:cs="TH SarabunPSK"/>
          <w:sz w:val="32"/>
          <w:szCs w:val="32"/>
        </w:rPr>
      </w:pPr>
      <w:r w:rsidRPr="009979C2">
        <w:rPr>
          <w:rFonts w:ascii="TH SarabunPSK" w:hAnsi="TH SarabunPSK" w:cs="TH SarabunPSK" w:hint="cs"/>
          <w:sz w:val="32"/>
          <w:szCs w:val="32"/>
          <w:cs/>
        </w:rPr>
        <w:lastRenderedPageBreak/>
        <w:t>หากต้องการลบข้อมูล ให้คลิก</w:t>
      </w:r>
      <w:ins w:id="1471" w:author="Suchaya Ananwattanaporn" w:date="2017-03-07T11:13:00Z">
        <w:r w:rsidR="00F446A5">
          <w:rPr>
            <w:rFonts w:ascii="TH SarabunPSK" w:hAnsi="TH SarabunPSK" w:cs="TH SarabunPSK" w:hint="cs"/>
            <w:sz w:val="32"/>
            <w:szCs w:val="32"/>
            <w:cs/>
          </w:rPr>
          <w:t>เลือกที่</w:t>
        </w:r>
      </w:ins>
      <w:r w:rsidRPr="009979C2">
        <w:rPr>
          <w:rFonts w:ascii="TH SarabunPSK" w:hAnsi="TH SarabunPSK" w:cs="TH SarabunPSK" w:hint="cs"/>
          <w:sz w:val="32"/>
          <w:szCs w:val="32"/>
          <w:cs/>
        </w:rPr>
        <w:t>ช่องสี่เหลี่ยม หน้าชื่อ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Pr="009979C2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ที่ต้องการลบ แล้วคลิกปุ่ม “ลบรายการ” </w:t>
      </w:r>
      <w:ins w:id="1472" w:author="Suchaya Ananwattanaporn" w:date="2017-03-08T12:08:00Z">
        <w:r w:rsidR="0087107D">
          <w:rPr>
            <w:rFonts w:ascii="TH SarabunPSK" w:hAnsi="TH SarabunPSK" w:cs="TH SarabunPSK" w:hint="cs"/>
            <w:sz w:val="32"/>
            <w:szCs w:val="32"/>
            <w:cs/>
          </w:rPr>
          <w:t xml:space="preserve">โปรแกรมจะแสดงข้อความให้ยืนยันการลบ ยืนยันเลือก </w:t>
        </w:r>
        <w:r w:rsidR="0087107D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87107D">
          <w:rPr>
            <w:rFonts w:ascii="TH SarabunPSK" w:hAnsi="TH SarabunPSK" w:cs="TH SarabunPSK" w:hint="cs"/>
            <w:sz w:val="32"/>
            <w:szCs w:val="32"/>
            <w:cs/>
          </w:rPr>
          <w:t>ลบ</w:t>
        </w:r>
        <w:r w:rsidR="0087107D"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 w:rsidR="0087107D">
          <w:rPr>
            <w:rFonts w:ascii="TH SarabunPSK" w:hAnsi="TH SarabunPSK" w:cs="TH SarabunPSK" w:hint="cs"/>
            <w:sz w:val="32"/>
            <w:szCs w:val="32"/>
            <w:cs/>
          </w:rPr>
          <w:t xml:space="preserve">ต้องการยกเลิกเลือก </w:t>
        </w:r>
        <w:r w:rsidR="0087107D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87107D"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 w:rsidR="0087107D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7C41ED" w:rsidDel="0087107D" w:rsidRDefault="009979C2" w:rsidP="009979C2">
      <w:pPr>
        <w:ind w:left="720" w:firstLine="720"/>
        <w:rPr>
          <w:del w:id="1473" w:author="Suchaya Ananwattanaporn" w:date="2017-03-08T12:08:00Z"/>
          <w:rFonts w:ascii="TH SarabunPSK" w:hAnsi="TH SarabunPSK" w:cs="TH SarabunPSK"/>
          <w:sz w:val="32"/>
          <w:szCs w:val="32"/>
        </w:rPr>
      </w:pPr>
      <w:del w:id="1474" w:author="Suchaya Ananwattanaporn" w:date="2017-03-08T12:08:00Z">
        <w:r w:rsidRPr="009979C2" w:rsidDel="0087107D">
          <w:rPr>
            <w:rFonts w:ascii="TH SarabunPSK" w:hAnsi="TH SarabunPSK" w:cs="TH SarabunPSK" w:hint="cs"/>
            <w:sz w:val="32"/>
            <w:szCs w:val="32"/>
            <w:cs/>
          </w:rPr>
          <w:delText>โปรแกรมจะแสดงข้อความให้ยืนยันการลบ</w:delText>
        </w:r>
      </w:del>
    </w:p>
    <w:p w:rsidR="009979C2" w:rsidRDefault="009979C2">
      <w:pPr>
        <w:ind w:left="720" w:firstLine="720"/>
        <w:rPr>
          <w:ins w:id="1475" w:author="Suchaya Sunny" w:date="2017-01-18T18:08:00Z"/>
          <w:rFonts w:ascii="TH SarabunPSK" w:hAnsi="TH SarabunPSK" w:cs="TH SarabunPSK"/>
          <w:sz w:val="32"/>
          <w:szCs w:val="32"/>
        </w:rPr>
        <w:pPrChange w:id="1476" w:author="Suchaya Ananwattanaporn" w:date="2017-03-08T12:08:00Z">
          <w:pPr>
            <w:ind w:left="720" w:firstLine="720"/>
            <w:jc w:val="center"/>
          </w:pPr>
        </w:pPrChange>
      </w:pPr>
      <w:del w:id="1477" w:author="Suchaya Sunny" w:date="2017-01-18T18:07:00Z">
        <w:r w:rsidDel="00993C55">
          <w:rPr>
            <w:noProof/>
          </w:rPr>
          <w:drawing>
            <wp:inline distT="0" distB="0" distL="0" distR="0" wp14:anchorId="49DF80FB" wp14:editId="1E63E9C3">
              <wp:extent cx="5200650" cy="379095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00650" cy="3790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993C55" w:rsidRDefault="00993C55" w:rsidP="00EB3A85">
      <w:pPr>
        <w:jc w:val="center"/>
        <w:rPr>
          <w:rFonts w:ascii="TH SarabunPSK" w:hAnsi="TH SarabunPSK" w:cs="TH SarabunPSK"/>
          <w:sz w:val="32"/>
          <w:szCs w:val="32"/>
        </w:rPr>
      </w:pPr>
      <w:ins w:id="1478" w:author="Suchaya Sunny" w:date="2017-01-18T18:08:00Z">
        <w:r>
          <w:rPr>
            <w:noProof/>
          </w:rPr>
          <w:drawing>
            <wp:inline distT="0" distB="0" distL="0" distR="0" wp14:anchorId="7D94B64D" wp14:editId="49DC8E86">
              <wp:extent cx="4899103" cy="3152633"/>
              <wp:effectExtent l="0" t="0" r="0" b="0"/>
              <wp:docPr id="452" name="Picture 4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03682" cy="31555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979C2" w:rsidRPr="009979C2" w:rsidDel="005A0141" w:rsidRDefault="009979C2">
      <w:pPr>
        <w:jc w:val="center"/>
        <w:rPr>
          <w:del w:id="1479" w:author="Suchaya Ananwattanaporn" w:date="2017-03-07T11:19:00Z"/>
          <w:rFonts w:ascii="TH SarabunPSK" w:hAnsi="TH SarabunPSK" w:cs="TH SarabunPSK"/>
          <w:sz w:val="32"/>
          <w:szCs w:val="32"/>
        </w:rPr>
        <w:pPrChange w:id="1480" w:author="Suchaya Ananwattanaporn" w:date="2017-03-08T12:48:00Z">
          <w:pPr/>
        </w:pPrChange>
      </w:pPr>
      <w:del w:id="1481" w:author="Suchaya Ananwattanaporn" w:date="2017-03-08T12:51:00Z">
        <w:r w:rsidRPr="009979C2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1482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9979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979C2">
        <w:rPr>
          <w:rFonts w:ascii="TH SarabunPSK" w:hAnsi="TH SarabunPSK" w:cs="TH SarabunPSK"/>
          <w:sz w:val="32"/>
          <w:szCs w:val="32"/>
        </w:rPr>
        <w:fldChar w:fldCharType="begin"/>
      </w:r>
      <w:r w:rsidRPr="009979C2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9979C2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9979C2">
        <w:rPr>
          <w:rFonts w:ascii="TH SarabunPSK" w:hAnsi="TH SarabunPSK" w:cs="TH SarabunPSK"/>
          <w:sz w:val="32"/>
          <w:szCs w:val="32"/>
        </w:rPr>
        <w:fldChar w:fldCharType="end"/>
      </w:r>
      <w:r w:rsidRPr="009979C2">
        <w:rPr>
          <w:rFonts w:ascii="TH SarabunPSK" w:hAnsi="TH SarabunPSK" w:cs="TH SarabunPSK"/>
          <w:sz w:val="32"/>
          <w:szCs w:val="32"/>
        </w:rPr>
        <w:noBreakHyphen/>
      </w:r>
      <w:del w:id="1483" w:author="Suchaya Ananwattanaporn" w:date="2017-03-07T11:23:00Z"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9979C2" w:rsidDel="00291F17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291F17">
          <w:rPr>
            <w:rFonts w:ascii="TH SarabunPSK" w:hAnsi="TH SarabunPSK" w:cs="TH SarabunPSK"/>
            <w:noProof/>
            <w:sz w:val="32"/>
            <w:szCs w:val="32"/>
          </w:rPr>
          <w:delText>6</w:del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9979C2" w:rsidDel="00291F17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ins w:id="1484" w:author="Suchaya Ananwattanaporn" w:date="2017-03-08T12:48:00Z">
        <w:r w:rsidR="009153DB">
          <w:rPr>
            <w:rFonts w:ascii="TH SarabunPSK" w:hAnsi="TH SarabunPSK" w:cs="TH SarabunPSK"/>
            <w:sz w:val="32"/>
            <w:szCs w:val="32"/>
          </w:rPr>
          <w:t>10</w:t>
        </w:r>
      </w:ins>
      <w:ins w:id="1485" w:author="Suchaya Ananwattanaporn" w:date="2017-03-07T11:23:00Z">
        <w:r w:rsidR="00291F17" w:rsidRPr="009979C2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r>
        <w:rPr>
          <w:rFonts w:ascii="TH SarabunPSK" w:hAnsi="TH SarabunPSK" w:cs="TH SarabunPSK" w:hint="cs"/>
          <w:sz w:val="32"/>
          <w:szCs w:val="32"/>
          <w:cs/>
        </w:rPr>
        <w:t>ข้อความให้ยืนยันการลบสินค้า/บริการในหน้าจอ “รายละเอียดสินค้า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”</w:t>
      </w:r>
    </w:p>
    <w:p w:rsidR="009979C2" w:rsidRPr="009979C2" w:rsidRDefault="009979C2">
      <w:pPr>
        <w:jc w:val="center"/>
        <w:rPr>
          <w:rFonts w:ascii="TH SarabunPSK" w:hAnsi="TH SarabunPSK" w:cs="TH SarabunPSK"/>
          <w:sz w:val="32"/>
          <w:szCs w:val="32"/>
        </w:rPr>
        <w:pPrChange w:id="1486" w:author="Suchaya Ananwattanaporn" w:date="2017-03-08T12:48:00Z">
          <w:pPr>
            <w:ind w:firstLine="720"/>
            <w:jc w:val="center"/>
          </w:pPr>
        </w:pPrChange>
      </w:pPr>
    </w:p>
    <w:p w:rsidR="009979C2" w:rsidRPr="000E0F48" w:rsidRDefault="009979C2" w:rsidP="009979C2">
      <w:pPr>
        <w:rPr>
          <w:rFonts w:ascii="TH SarabunPSK" w:hAnsi="TH SarabunPSK" w:cs="TH SarabunPSK"/>
          <w:sz w:val="32"/>
          <w:szCs w:val="32"/>
          <w:cs/>
        </w:rPr>
      </w:pPr>
      <w:r w:rsidRPr="009979C2">
        <w:rPr>
          <w:rFonts w:ascii="TH SarabunPSK" w:hAnsi="TH SarabunPSK" w:cs="TH SarabunPSK"/>
          <w:sz w:val="32"/>
          <w:szCs w:val="32"/>
          <w:cs/>
        </w:rPr>
        <w:tab/>
      </w:r>
      <w:r w:rsidRPr="009979C2">
        <w:rPr>
          <w:rFonts w:ascii="TH SarabunPSK" w:hAnsi="TH SarabunPSK" w:cs="TH SarabunPSK"/>
          <w:sz w:val="32"/>
          <w:szCs w:val="32"/>
          <w:cs/>
        </w:rPr>
        <w:tab/>
        <w:t>เมื่อคลิกปุ่ม “เพิ่มรายการ” หรือ</w:t>
      </w:r>
      <w:del w:id="1487" w:author="Suchaya Ananwattanaporn" w:date="2017-03-08T12:09:00Z">
        <w:r w:rsidRPr="009979C2" w:rsidDel="00E35804">
          <w:rPr>
            <w:rFonts w:ascii="TH SarabunPSK" w:hAnsi="TH SarabunPSK" w:cs="TH SarabunPSK"/>
            <w:sz w:val="32"/>
            <w:szCs w:val="32"/>
            <w:cs/>
          </w:rPr>
          <w:delText>คลิกลิ้งค์</w:delText>
        </w:r>
      </w:del>
      <w:ins w:id="1488" w:author="Suchaya Ananwattanaporn" w:date="2017-03-08T12:09:00Z">
        <w:r w:rsidR="00E35804"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r w:rsidRPr="009979C2">
        <w:rPr>
          <w:rFonts w:ascii="TH SarabunPSK" w:hAnsi="TH SarabunPSK" w:cs="TH SarabunPSK"/>
          <w:sz w:val="32"/>
          <w:szCs w:val="32"/>
          <w:cs/>
        </w:rPr>
        <w:t xml:space="preserve"> “แก้ไข” โปรแกรมจะแสดงหน้าจอ "</w:t>
      </w:r>
      <w:del w:id="1489" w:author="Suchaya Ananwattanaporn" w:date="2017-03-08T12:10:00Z">
        <w:r w:rsidRPr="009979C2" w:rsidDel="00FC2E09">
          <w:rPr>
            <w:rFonts w:ascii="TH SarabunPSK" w:hAnsi="TH SarabunPSK" w:cs="TH SarabunPSK"/>
            <w:sz w:val="32"/>
            <w:szCs w:val="32"/>
            <w:cs/>
          </w:rPr>
          <w:delText>การ</w:delText>
        </w:r>
      </w:del>
      <w:r w:rsidRPr="009979C2">
        <w:rPr>
          <w:rFonts w:ascii="TH SarabunPSK" w:hAnsi="TH SarabunPSK" w:cs="TH SarabunPSK"/>
          <w:sz w:val="32"/>
          <w:szCs w:val="32"/>
          <w:cs/>
        </w:rPr>
        <w:t>ตั้งค่า</w:t>
      </w:r>
      <w:del w:id="1490" w:author="Suchaya Ananwattanaporn" w:date="2017-03-08T12:10:00Z">
        <w:r w:rsidRPr="009979C2" w:rsidDel="00FC2E09">
          <w:rPr>
            <w:rFonts w:ascii="TH SarabunPSK" w:hAnsi="TH SarabunPSK" w:cs="TH SarabunPSK"/>
            <w:sz w:val="32"/>
            <w:szCs w:val="32"/>
            <w:cs/>
          </w:rPr>
          <w:delText>-รายละเอียด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9979C2">
        <w:rPr>
          <w:rFonts w:ascii="TH SarabunPSK" w:hAnsi="TH SarabunPSK" w:cs="TH SarabunPSK"/>
          <w:sz w:val="32"/>
          <w:szCs w:val="32"/>
          <w:cs/>
        </w:rPr>
        <w:t>"</w:t>
      </w:r>
      <w:r w:rsidRPr="009979C2">
        <w:rPr>
          <w:rFonts w:ascii="TH SarabunPSK" w:hAnsi="TH SarabunPSK" w:cs="TH SarabunPSK" w:hint="cs"/>
          <w:sz w:val="32"/>
          <w:szCs w:val="32"/>
          <w:cs/>
        </w:rPr>
        <w:t xml:space="preserve"> เพื่อสร้าง หรือแก้ไขรายละเอียดของ</w:t>
      </w:r>
      <w:r>
        <w:rPr>
          <w:rFonts w:ascii="TH SarabunPSK" w:hAnsi="TH SarabunPSK" w:cs="TH SarabunPSK" w:hint="cs"/>
          <w:sz w:val="32"/>
          <w:szCs w:val="32"/>
          <w:cs/>
        </w:rPr>
        <w:t>สินค้า/บริการ</w:t>
      </w:r>
      <w:ins w:id="1491" w:author="Suchaya Ananwattanaporn" w:date="2017-03-07T11:13:00Z">
        <w:r w:rsidR="000E0F48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0E0F48">
          <w:rPr>
            <w:rFonts w:ascii="TH SarabunPSK" w:hAnsi="TH SarabunPSK" w:cs="TH SarabunPSK" w:hint="cs"/>
            <w:sz w:val="32"/>
            <w:szCs w:val="32"/>
            <w:cs/>
          </w:rPr>
          <w:t>ดังนี้</w:t>
        </w:r>
      </w:ins>
    </w:p>
    <w:p w:rsidR="009979C2" w:rsidRDefault="0050571E" w:rsidP="0096498A">
      <w:pPr>
        <w:jc w:val="center"/>
        <w:rPr>
          <w:rFonts w:ascii="TH SarabunPSK" w:hAnsi="TH SarabunPSK" w:cs="TH SarabunPSK"/>
          <w:sz w:val="32"/>
          <w:szCs w:val="32"/>
        </w:rPr>
      </w:pPr>
      <w:del w:id="1492" w:author="Suchaya Sunny" w:date="2017-01-18T18:09:00Z">
        <w:r w:rsidDel="007143A0">
          <w:rPr>
            <w:noProof/>
          </w:rPr>
          <w:drawing>
            <wp:inline distT="0" distB="0" distL="0" distR="0" wp14:anchorId="214C4AD4" wp14:editId="06DF7C4A">
              <wp:extent cx="3962400" cy="4400550"/>
              <wp:effectExtent l="0" t="0" r="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62400" cy="4400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493" w:author="Suchaya Sunny" w:date="2017-01-18T18:09:00Z">
        <w:r w:rsidR="007143A0">
          <w:rPr>
            <w:noProof/>
          </w:rPr>
          <w:drawing>
            <wp:inline distT="0" distB="0" distL="0" distR="0" wp14:anchorId="33C72E18" wp14:editId="25DBF1A3">
              <wp:extent cx="4629150" cy="2595880"/>
              <wp:effectExtent l="0" t="0" r="0" b="0"/>
              <wp:docPr id="453" name="Picture 4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46847" cy="26058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979C2" w:rsidRPr="009979C2" w:rsidRDefault="009979C2">
      <w:pPr>
        <w:jc w:val="center"/>
        <w:rPr>
          <w:rFonts w:ascii="TH SarabunPSK" w:hAnsi="TH SarabunPSK" w:cs="TH SarabunPSK"/>
          <w:sz w:val="32"/>
          <w:szCs w:val="32"/>
        </w:rPr>
        <w:pPrChange w:id="1494" w:author="Suchaya Ananwattanaporn" w:date="2017-03-08T12:48:00Z">
          <w:pPr/>
        </w:pPrChange>
      </w:pPr>
      <w:del w:id="1495" w:author="Suchaya Ananwattanaporn" w:date="2017-03-08T12:51:00Z">
        <w:r w:rsidRPr="009979C2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1496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9979C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979C2">
        <w:rPr>
          <w:rFonts w:ascii="TH SarabunPSK" w:hAnsi="TH SarabunPSK" w:cs="TH SarabunPSK"/>
          <w:sz w:val="32"/>
          <w:szCs w:val="32"/>
        </w:rPr>
        <w:fldChar w:fldCharType="begin"/>
      </w:r>
      <w:r w:rsidRPr="009979C2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9979C2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9979C2">
        <w:rPr>
          <w:rFonts w:ascii="TH SarabunPSK" w:hAnsi="TH SarabunPSK" w:cs="TH SarabunPSK"/>
          <w:sz w:val="32"/>
          <w:szCs w:val="32"/>
        </w:rPr>
        <w:fldChar w:fldCharType="end"/>
      </w:r>
      <w:r w:rsidRPr="009979C2">
        <w:rPr>
          <w:rFonts w:ascii="TH SarabunPSK" w:hAnsi="TH SarabunPSK" w:cs="TH SarabunPSK"/>
          <w:sz w:val="32"/>
          <w:szCs w:val="32"/>
        </w:rPr>
        <w:noBreakHyphen/>
      </w:r>
      <w:del w:id="1497" w:author="Suchaya Ananwattanaporn" w:date="2017-03-07T11:23:00Z"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9979C2" w:rsidDel="00291F17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291F17">
          <w:rPr>
            <w:rFonts w:ascii="TH SarabunPSK" w:hAnsi="TH SarabunPSK" w:cs="TH SarabunPSK"/>
            <w:noProof/>
            <w:sz w:val="32"/>
            <w:szCs w:val="32"/>
          </w:rPr>
          <w:delText>7</w:delText>
        </w:r>
        <w:r w:rsidRPr="009979C2" w:rsidDel="00291F17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9979C2" w:rsidDel="00291F17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ins w:id="1498" w:author="Suchaya Ananwattanaporn" w:date="2017-03-07T11:23:00Z">
        <w:r w:rsidR="009D70F9">
          <w:rPr>
            <w:rFonts w:ascii="TH SarabunPSK" w:hAnsi="TH SarabunPSK" w:cs="TH SarabunPSK"/>
            <w:sz w:val="32"/>
            <w:szCs w:val="32"/>
          </w:rPr>
          <w:t>1</w:t>
        </w:r>
      </w:ins>
      <w:ins w:id="1499" w:author="Suchaya Ananwattanaporn" w:date="2017-03-08T12:48:00Z">
        <w:r w:rsidR="00DA6F6A">
          <w:rPr>
            <w:rFonts w:ascii="TH SarabunPSK" w:hAnsi="TH SarabunPSK" w:cs="TH SarabunPSK"/>
            <w:sz w:val="32"/>
            <w:szCs w:val="32"/>
          </w:rPr>
          <w:t>1</w:t>
        </w:r>
      </w:ins>
      <w:ins w:id="1500" w:author="Suchaya Ananwattanaporn" w:date="2017-03-07T11:23:00Z">
        <w:r w:rsidR="00291F17" w:rsidRPr="009979C2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r w:rsidRPr="009979C2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การใส่ข้อมูลใน</w:t>
      </w:r>
      <w:r w:rsidRPr="009979C2">
        <w:rPr>
          <w:rFonts w:ascii="TH SarabunPSK" w:hAnsi="TH SarabunPSK" w:cs="TH SarabunPSK"/>
          <w:sz w:val="32"/>
          <w:szCs w:val="32"/>
          <w:cs/>
        </w:rPr>
        <w:t>หน้าจอ</w:t>
      </w:r>
      <w:r w:rsidRPr="009979C2">
        <w:rPr>
          <w:rFonts w:ascii="TH SarabunPSK" w:hAnsi="TH SarabunPSK" w:cs="TH SarabunPSK" w:hint="cs"/>
          <w:sz w:val="32"/>
          <w:szCs w:val="32"/>
          <w:cs/>
        </w:rPr>
        <w:t xml:space="preserve"> “การตั้งค่า</w:t>
      </w:r>
      <w:r w:rsidRPr="009979C2">
        <w:rPr>
          <w:rFonts w:ascii="TH SarabunPSK" w:hAnsi="TH SarabunPSK" w:cs="TH SarabunPSK"/>
          <w:sz w:val="32"/>
          <w:szCs w:val="32"/>
          <w:cs/>
        </w:rPr>
        <w:t xml:space="preserve"> – 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รายละเอียดสินค้า</w:t>
      </w:r>
      <w:r w:rsidRPr="009979C2">
        <w:rPr>
          <w:rFonts w:ascii="TH SarabunPSK" w:hAnsi="TH SarabunPSK" w:cs="TH SarabunPSK" w:hint="cs"/>
          <w:sz w:val="32"/>
          <w:szCs w:val="32"/>
          <w:cs/>
        </w:rPr>
        <w:t>”</w:t>
      </w:r>
    </w:p>
    <w:p w:rsidR="009979C2" w:rsidRPr="009979C2" w:rsidRDefault="009979C2" w:rsidP="009979C2">
      <w:pPr>
        <w:rPr>
          <w:rFonts w:ascii="TH SarabunPSK" w:hAnsi="TH SarabunPSK" w:cs="TH SarabunPSK"/>
          <w:sz w:val="32"/>
          <w:szCs w:val="32"/>
        </w:rPr>
      </w:pPr>
      <w:r w:rsidRPr="009979C2">
        <w:rPr>
          <w:rFonts w:ascii="TH SarabunPSK" w:hAnsi="TH SarabunPSK" w:cs="TH SarabunPSK" w:hint="cs"/>
          <w:sz w:val="32"/>
          <w:szCs w:val="32"/>
          <w:cs/>
        </w:rPr>
        <w:t>รายละเอียดฟิลด์บนหน้าจอ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25"/>
        <w:gridCol w:w="2250"/>
        <w:gridCol w:w="3781"/>
        <w:gridCol w:w="3800"/>
      </w:tblGrid>
      <w:tr w:rsidR="009979C2" w:rsidRPr="009979C2" w:rsidTr="009979C2">
        <w:trPr>
          <w:trHeight w:val="300"/>
          <w:tblHeader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No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EAAAA" w:themeFill="background2" w:themeFillShade="BF"/>
            <w:noWrap/>
            <w:hideMark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noWrap/>
            <w:hideMark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คำอธิบาย</w:t>
            </w:r>
          </w:p>
        </w:tc>
      </w:tr>
      <w:tr w:rsidR="009979C2" w:rsidRPr="009979C2" w:rsidTr="009979C2">
        <w:trPr>
          <w:trHeight w:val="60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hideMark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สินค้า</w:t>
            </w:r>
          </w:p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บริการ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979C2" w:rsidRPr="009979C2" w:rsidRDefault="002C2627" w:rsidP="009979C2">
            <w:pPr>
              <w:rPr>
                <w:rFonts w:ascii="TH SarabunPSK" w:hAnsi="TH SarabunPSK" w:cs="TH SarabunPSK"/>
                <w:sz w:val="32"/>
                <w:szCs w:val="32"/>
              </w:rPr>
            </w:pPr>
            <w:ins w:id="1501" w:author="Suchaya Ananwattanaporn" w:date="2017-03-07T11:13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lastRenderedPageBreak/>
                <w:t>เลือก</w:t>
              </w:r>
            </w:ins>
            <w:r w:rsidR="009979C2"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ประเภท</w:t>
            </w:r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9979C2" w:rsidRPr="009979C2" w:rsidRDefault="002C2627" w:rsidP="009979C2">
            <w:pPr>
              <w:rPr>
                <w:rFonts w:ascii="TH SarabunPSK" w:hAnsi="TH SarabunPSK" w:cs="TH SarabunPSK"/>
                <w:sz w:val="32"/>
                <w:szCs w:val="32"/>
              </w:rPr>
            </w:pPr>
            <w:ins w:id="1502" w:author="Suchaya Ananwattanaporn" w:date="2017-03-07T11:1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ข้อมูลที่จะบันทึกเป็น</w:t>
              </w:r>
            </w:ins>
            <w:del w:id="1503" w:author="Suchaya Ananwattanaporn" w:date="2017-03-07T11:14:00Z">
              <w:r w:rsidR="009979C2"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default button </w:delText>
              </w:r>
              <w:r w:rsidR="009979C2"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= </w:delText>
              </w:r>
            </w:del>
            <w:del w:id="1504" w:author="Suchaya Ananwattanaporn" w:date="2017-03-07T11:13:00Z">
              <w:r w:rsidR="009979C2"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</w:delText>
              </w:r>
            </w:del>
            <w:del w:id="1505" w:author="Suchaya Ananwattanaporn" w:date="2017-03-07T11:14:00Z">
              <w:r w:rsidR="009979C2"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</w:delText>
              </w:r>
            </w:del>
            <w:r w:rsidR="009979C2" w:rsidRPr="009979C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สินค้า</w:t>
            </w:r>
            <w:ins w:id="1506" w:author="Suchaya Ananwattanaporn" w:date="2017-03-07T11:14:00Z"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 xml:space="preserve"> หรือบริการ</w:t>
              </w:r>
            </w:ins>
            <w:del w:id="1507" w:author="Suchaya Ananwattanaporn" w:date="2017-03-07T11:14:00Z">
              <w:r w:rsidR="009979C2"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"</w:delText>
              </w:r>
            </w:del>
          </w:p>
        </w:tc>
      </w:tr>
      <w:tr w:rsidR="009979C2" w:rsidRPr="009979C2" w:rsidTr="009979C2">
        <w:trPr>
          <w:trHeight w:val="600"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2C2627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ins w:id="1508" w:author="Suchaya Ananwattanaporn" w:date="2017-03-07T11:1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</w:ins>
            <w:r w:rsidR="009979C2"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ชื่อสินค้า หรือบริการ ที่จะแสดงในใบกำกับภาษี</w:t>
            </w:r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del w:id="1509" w:author="Suchaya Ananwattanaporn" w:date="2017-03-07T11:14:00Z">
              <w:r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9979C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ความยาวไม่เกิน 256 ตัวอักษร</w:t>
            </w:r>
          </w:p>
        </w:tc>
      </w:tr>
      <w:tr w:rsidR="009979C2" w:rsidRPr="009979C2" w:rsidTr="009979C2">
        <w:trPr>
          <w:trHeight w:val="600"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2C2627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ins w:id="1510" w:author="Suchaya Ananwattanaporn" w:date="2017-03-07T11:1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</w:ins>
            <w:r w:rsidR="009979C2"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รายละเอียดสินค้า หรือบริการ เพื่อเป็นการขยายความ</w:t>
            </w:r>
            <w:ins w:id="1511" w:author="Suchaya Ananwattanaporn" w:date="2017-03-07T11:17:00Z">
              <w:r w:rsidR="00525DDE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 </w:t>
              </w:r>
              <w:r w:rsidR="00525DDE">
                <w:rPr>
                  <w:rFonts w:ascii="TH SarabunPSK" w:hAnsi="TH SarabunPSK" w:cs="TH SarabunPSK"/>
                  <w:sz w:val="32"/>
                  <w:szCs w:val="32"/>
                  <w:cs/>
                </w:rPr>
                <w:t>(</w:t>
              </w:r>
              <w:r w:rsidR="00525DDE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ถ้ามี</w:t>
              </w:r>
              <w:r w:rsidR="00525DDE">
                <w:rPr>
                  <w:rFonts w:ascii="TH SarabunPSK" w:hAnsi="TH SarabunPSK" w:cs="TH SarabunPSK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</w:t>
            </w:r>
            <w:del w:id="1512" w:author="Suchaya Ananwattanaporn" w:date="2017-03-07T11:14:00Z">
              <w:r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เป็นประเภท </w:delText>
              </w:r>
              <w:r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delText xml:space="preserve">String </w:delText>
              </w:r>
              <w:r w:rsidRP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ที่</w:delText>
              </w:r>
            </w:del>
            <w:r w:rsidRPr="009979C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ความยาวไม่เกิน 256 ตัวอักษร</w:t>
            </w:r>
          </w:p>
        </w:tc>
      </w:tr>
      <w:tr w:rsidR="009979C2" w:rsidRPr="009979C2" w:rsidTr="009979C2">
        <w:trPr>
          <w:trHeight w:val="600"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ราคาต่อหน่วย</w:t>
            </w:r>
          </w:p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(ไม่รวมภาษีมูลค่าเพิ่ม)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2C2627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ins w:id="1513" w:author="Suchaya Ananwattanaporn" w:date="2017-03-07T11:14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</w:ins>
            <w:r w:rsidR="009979C2"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ราคาขาย ต่อหนึ่งหน่วยสินค้า หรือบริการ โดยยังไม่รวมภาษีมูลค่าเพิ่ม</w:t>
            </w:r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2C2627" w:rsidP="009979C2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ins w:id="1514" w:author="Suchaya Ananwattanaporn" w:date="2017-03-07T11:15:00Z">
              <w:r w:rsidRPr="009979C2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ข้อมูล</w:t>
              </w:r>
              <w:r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ต้องเป็นตัวเลข</w:t>
              </w:r>
            </w:ins>
            <w:del w:id="1515" w:author="Suchaya Ananwattanaporn" w:date="2017-03-07T11:14:00Z">
              <w:r w:rsidR="009979C2" w:rsidDel="002C2627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>-</w:delText>
              </w:r>
            </w:del>
          </w:p>
        </w:tc>
      </w:tr>
      <w:tr w:rsidR="009979C2" w:rsidRPr="009979C2" w:rsidTr="009979C2">
        <w:trPr>
          <w:trHeight w:val="600"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9979C2" w:rsidRDefault="009979C2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9979C2" w:rsidRPr="009979C2" w:rsidRDefault="009979C2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Default="00146074" w:rsidP="009979C2">
            <w:pPr>
              <w:rPr>
                <w:ins w:id="1516" w:author="Suchaya Ananwattanaporn" w:date="2017-03-07T11:15:00Z"/>
                <w:rFonts w:ascii="TH SarabunPSK" w:hAnsi="TH SarabunPSK" w:cs="TH SarabunPSK"/>
                <w:sz w:val="32"/>
                <w:szCs w:val="32"/>
              </w:rPr>
            </w:pPr>
            <w:ins w:id="1517" w:author="Suchaya Ananwattanaporn" w:date="2017-03-07T11:15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เลือก</w:t>
              </w:r>
            </w:ins>
            <w:r w:rsidR="009979C2" w:rsidRPr="009979C2">
              <w:rPr>
                <w:rFonts w:ascii="TH SarabunPSK" w:hAnsi="TH SarabunPSK" w:cs="TH SarabunPSK"/>
                <w:sz w:val="32"/>
                <w:szCs w:val="32"/>
                <w:cs/>
              </w:rPr>
              <w:t>หน่วยบรรจุ ของสินค้านั้นๆ</w:t>
            </w:r>
          </w:p>
          <w:p w:rsidR="00146074" w:rsidRDefault="00146074" w:rsidP="009979C2">
            <w:pPr>
              <w:rPr>
                <w:ins w:id="1518" w:author="Suchaya Ananwattanaporn" w:date="2017-03-07T11:17:00Z"/>
                <w:rFonts w:ascii="TH SarabunPSK" w:hAnsi="TH SarabunPSK" w:cs="TH SarabunPSK"/>
                <w:sz w:val="32"/>
                <w:szCs w:val="32"/>
              </w:rPr>
            </w:pPr>
            <w:ins w:id="1519" w:author="Suchaya Ananwattanaporn" w:date="2017-03-07T11:15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หรือกรอกหน่วยที่ต้องการเพิ่ม</w:t>
              </w:r>
            </w:ins>
          </w:p>
          <w:p w:rsidR="00A2253A" w:rsidRDefault="00A2253A" w:rsidP="009979C2">
            <w:pPr>
              <w:rPr>
                <w:ins w:id="1520" w:author="Suchaya Ananwattanaporn" w:date="2017-03-07T11:17:00Z"/>
                <w:rFonts w:ascii="TH SarabunPSK" w:hAnsi="TH SarabunPSK" w:cs="TH SarabunPSK"/>
                <w:sz w:val="32"/>
                <w:szCs w:val="32"/>
              </w:rPr>
            </w:pPr>
          </w:p>
          <w:p w:rsidR="00A2253A" w:rsidRPr="009979C2" w:rsidRDefault="007E5D36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ins w:id="1521" w:author="Suchaya Ananwattanaporn" w:date="2017-03-07T11:17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หากเลือกเป็นบริการจะไม่ต้องกรอก</w:t>
              </w:r>
              <w:r w:rsidR="00A2253A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หน่วยสินค้า</w:t>
              </w:r>
            </w:ins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9979C2" w:rsidRPr="00146074" w:rsidDel="00146074" w:rsidRDefault="009979C2" w:rsidP="009979C2">
            <w:pPr>
              <w:rPr>
                <w:del w:id="1522" w:author="Suchaya Ananwattanaporn" w:date="2017-03-07T11:16:00Z"/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del w:id="1523" w:author="Suchaya Ananwattanaporn" w:date="2017-03-07T11:15:00Z">
              <w:r w:rsidDel="00146074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delText>ต้องใส่ข้อมูล</w:delText>
              </w:r>
              <w:r w:rsidRPr="009979C2" w:rsidDel="00146074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ถ้า</w:delText>
              </w:r>
              <w:r w:rsidDel="00146074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delText>กำลังสร้าง</w:delText>
              </w:r>
              <w:r w:rsidRPr="009979C2" w:rsidDel="00146074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delText xml:space="preserve"> “สินค้า”</w:delText>
              </w:r>
            </w:del>
            <w:ins w:id="1524" w:author="Suchaya Ananwattanaporn" w:date="2017-03-07T11:15:00Z">
              <w:r w:rsidR="00146074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หากไม่มีหน่วยสินค้าสามารถพิมพ์เพิ่มได้</w:t>
              </w:r>
            </w:ins>
            <w:ins w:id="1525" w:author="Suchaya Ananwattanaporn" w:date="2017-03-07T11:16:00Z">
              <w:r w:rsidR="00146074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 xml:space="preserve"> </w:t>
              </w:r>
              <w:r w:rsidR="00146074">
                <w:rPr>
                  <w:rFonts w:ascii="TH SarabunPSK" w:hAnsi="TH SarabunPSK" w:cs="TH SarabunPSK" w:hint="cs"/>
                  <w:color w:val="000000"/>
                  <w:sz w:val="32"/>
                  <w:szCs w:val="32"/>
                  <w:cs/>
                </w:rPr>
                <w:t>แต่จะสามารถทำการลบหรือแก้ไขหน่วยสินค้าได้</w:t>
              </w:r>
            </w:ins>
          </w:p>
          <w:p w:rsidR="009979C2" w:rsidRPr="009979C2" w:rsidRDefault="009979C2" w:rsidP="009979C2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50571E" w:rsidRPr="009979C2" w:rsidTr="009979C2">
        <w:trPr>
          <w:trHeight w:val="600"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50571E" w:rsidRPr="009979C2" w:rsidRDefault="0050571E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50571E" w:rsidRPr="009979C2" w:rsidRDefault="0050571E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50571E" w:rsidRPr="009979C2" w:rsidRDefault="00B578FC" w:rsidP="009979C2">
            <w:pPr>
              <w:rPr>
                <w:rFonts w:ascii="TH SarabunPSK" w:hAnsi="TH SarabunPSK" w:cs="TH SarabunPSK"/>
                <w:sz w:val="32"/>
                <w:szCs w:val="32"/>
              </w:rPr>
            </w:pPr>
            <w:ins w:id="1526" w:author="Suchaya Ananwattanaporn" w:date="2017-03-07T11:16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</w:ins>
            <w:r w:rsidR="0050571E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รหัสสินค้าที่ผู้ขายกำหนด</w:t>
            </w:r>
            <w:ins w:id="1527" w:author="Suchaya Ananwattanaporn" w:date="2017-03-07T11:16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50571E" w:rsidRDefault="0050571E" w:rsidP="009979C2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ข้อมูลเป็น</w:t>
            </w:r>
            <w:r w:rsidRPr="002437D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ตัวอักษร </w:t>
            </w:r>
            <w:r w:rsidRPr="002437D1">
              <w:rPr>
                <w:rFonts w:ascii="TH SarabunPSK" w:hAnsi="TH SarabunPSK" w:cs="TH SarabunPSK"/>
                <w:sz w:val="32"/>
                <w:szCs w:val="32"/>
              </w:rPr>
              <w:t>A</w:t>
            </w:r>
            <w:r w:rsidRPr="002437D1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2437D1">
              <w:rPr>
                <w:rFonts w:ascii="TH SarabunPSK" w:hAnsi="TH SarabunPSK" w:cs="TH SarabunPSK"/>
                <w:sz w:val="32"/>
                <w:szCs w:val="32"/>
              </w:rPr>
              <w:t xml:space="preserve">Z </w:t>
            </w:r>
            <w:r w:rsidRPr="002437D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และตัวเลข 0-9 เท่านั้น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ที่ความยาวไม่เกิน 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35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ตัวอักษร</w:t>
            </w:r>
          </w:p>
        </w:tc>
      </w:tr>
      <w:tr w:rsidR="0050571E" w:rsidRPr="009979C2" w:rsidTr="009979C2">
        <w:trPr>
          <w:trHeight w:val="600"/>
        </w:trPr>
        <w:tc>
          <w:tcPr>
            <w:tcW w:w="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50571E" w:rsidRDefault="0050571E" w:rsidP="009979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</w:tcPr>
          <w:p w:rsidR="0050571E" w:rsidRDefault="0050571E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รหัสสินค้าสากล</w:t>
            </w:r>
          </w:p>
        </w:tc>
        <w:tc>
          <w:tcPr>
            <w:tcW w:w="1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50571E" w:rsidRPr="002C3FD4" w:rsidRDefault="002C3FD4" w:rsidP="009979C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ins w:id="1528" w:author="Suchaya Ananwattanaporn" w:date="2017-03-07T11:17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กรอก</w:t>
              </w:r>
            </w:ins>
            <w:r w:rsidR="0050571E" w:rsidRPr="004B2E4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 </w:t>
            </w:r>
            <w:r w:rsidR="0050571E" w:rsidRPr="004B2E45">
              <w:rPr>
                <w:rFonts w:ascii="TH SarabunPSK" w:hAnsi="TH SarabunPSK" w:cs="TH SarabunPSK"/>
                <w:sz w:val="32"/>
                <w:szCs w:val="32"/>
              </w:rPr>
              <w:t xml:space="preserve">Global Trade Item Number </w:t>
            </w:r>
            <w:r w:rsidR="0050571E" w:rsidRPr="004B2E45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50571E" w:rsidRPr="004B2E45">
              <w:rPr>
                <w:rFonts w:ascii="TH SarabunPSK" w:hAnsi="TH SarabunPSK" w:cs="TH SarabunPSK"/>
                <w:sz w:val="32"/>
                <w:szCs w:val="32"/>
              </w:rPr>
              <w:t>GTIN</w:t>
            </w:r>
            <w:r w:rsidR="0050571E" w:rsidRPr="004B2E45">
              <w:rPr>
                <w:rFonts w:ascii="TH SarabunPSK" w:hAnsi="TH SarabunPSK" w:cs="TH SarabunPSK"/>
                <w:sz w:val="32"/>
                <w:szCs w:val="32"/>
                <w:cs/>
              </w:rPr>
              <w:t>) สำหรับสินค้ามาตรฐาน</w:t>
            </w:r>
            <w:ins w:id="1529" w:author="Suchaya Ananwattanaporn" w:date="2017-03-07T11:16:00Z"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PSK" w:hAnsi="TH SarabunPSK" w:cs="TH SarabunPSK"/>
                  <w:sz w:val="32"/>
                  <w:szCs w:val="32"/>
                  <w:cs/>
                </w:rPr>
                <w:t>(</w:t>
              </w:r>
              <w: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ถ้ามี</w:t>
              </w:r>
              <w:r>
                <w:rPr>
                  <w:rFonts w:ascii="TH SarabunPSK" w:hAnsi="TH SarabunPSK" w:cs="TH SarabunPSK"/>
                  <w:sz w:val="32"/>
                  <w:szCs w:val="32"/>
                  <w:cs/>
                </w:rPr>
                <w:t>)</w:t>
              </w:r>
            </w:ins>
          </w:p>
        </w:tc>
        <w:tc>
          <w:tcPr>
            <w:tcW w:w="1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50571E" w:rsidRPr="008B2AFB" w:rsidRDefault="0050571E" w:rsidP="009979C2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ข้อมูลเป็น</w:t>
            </w:r>
            <w:r w:rsidRPr="002437D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ตัวเลข 0-9 เท่านั้น 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ที่ความยาว </w:t>
            </w:r>
            <w:ins w:id="1530" w:author="Suchaya Ananwattanaporn" w:date="2017-03-07T11:17:00Z">
              <w:r w:rsidR="00303BC9">
                <w:rPr>
                  <w:rFonts w:ascii="TH SarabunPSK" w:hAnsi="TH SarabunPSK" w:cs="TH SarabunPSK"/>
                  <w:color w:val="000000"/>
                  <w:sz w:val="32"/>
                  <w:szCs w:val="32"/>
                </w:rPr>
                <w:t>13</w:t>
              </w:r>
              <w:r w:rsidR="00303BC9">
                <w:rPr>
                  <w:rFonts w:ascii="TH SarabunPSK" w:hAnsi="TH SarabunPSK" w:cs="TH SarabunPSK"/>
                  <w:color w:val="000000"/>
                  <w:sz w:val="32"/>
                  <w:szCs w:val="32"/>
                  <w:cs/>
                </w:rPr>
                <w:t>-</w:t>
              </w:r>
            </w:ins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</w:t>
            </w:r>
            <w:r w:rsidRPr="008B2AF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ตัวอักษร</w:t>
            </w:r>
          </w:p>
        </w:tc>
      </w:tr>
    </w:tbl>
    <w:p w:rsidR="009979C2" w:rsidRDefault="009979C2" w:rsidP="009979C2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D249E" w:rsidRPr="003D249E" w:rsidRDefault="003D249E">
      <w:pPr>
        <w:ind w:left="720" w:firstLine="720"/>
        <w:rPr>
          <w:ins w:id="1531" w:author="Suchaya Ananwattanaporn" w:date="2017-03-07T11:20:00Z"/>
          <w:rFonts w:ascii="TH SarabunPSK" w:hAnsi="TH SarabunPSK" w:cs="TH SarabunPSK"/>
          <w:sz w:val="32"/>
          <w:szCs w:val="32"/>
          <w:cs/>
          <w:rPrChange w:id="1532" w:author="Suchaya Ananwattanaporn" w:date="2017-03-07T11:20:00Z">
            <w:rPr>
              <w:ins w:id="1533" w:author="Suchaya Ananwattanaporn" w:date="2017-03-07T11:20:00Z"/>
              <w:cs/>
            </w:rPr>
          </w:rPrChange>
        </w:rPr>
        <w:pPrChange w:id="1534" w:author="Suchaya Ananwattanaporn" w:date="2017-03-07T11:20:00Z">
          <w:pPr>
            <w:pStyle w:val="ListParagraph"/>
            <w:numPr>
              <w:numId w:val="40"/>
            </w:numPr>
            <w:ind w:hanging="360"/>
          </w:pPr>
        </w:pPrChange>
      </w:pPr>
      <w:ins w:id="1535" w:author="Suchaya Ananwattanaporn" w:date="2017-03-07T11:20:00Z">
        <w:r w:rsidRPr="003D249E">
          <w:rPr>
            <w:rFonts w:ascii="TH SarabunPSK" w:hAnsi="TH SarabunPSK" w:cs="TH SarabunPSK"/>
            <w:sz w:val="32"/>
            <w:szCs w:val="32"/>
            <w:cs/>
            <w:rPrChange w:id="1536" w:author="Suchaya Ananwattanaporn" w:date="2017-03-07T11:20:00Z">
              <w:rPr>
                <w:cs/>
              </w:rPr>
            </w:rPrChange>
          </w:rPr>
          <w:t>เมื่อกรอกข้อมูลตั้งค่า</w:t>
        </w:r>
        <w:r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  <w:r w:rsidRPr="003D249E">
          <w:rPr>
            <w:rFonts w:ascii="TH SarabunPSK" w:hAnsi="TH SarabunPSK" w:cs="TH SarabunPSK"/>
            <w:sz w:val="32"/>
            <w:szCs w:val="32"/>
            <w:cs/>
            <w:rPrChange w:id="1537" w:author="Suchaya Ananwattanaporn" w:date="2017-03-07T11:20:00Z">
              <w:rPr>
                <w:cs/>
              </w:rPr>
            </w:rPrChange>
          </w:rPr>
          <w:t>หรือแก้ไขข้อมูล</w:t>
        </w:r>
      </w:ins>
      <w:ins w:id="1538" w:author="Suchaya Ananwattanaporn" w:date="2017-03-07T11:21:00Z">
        <w:r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539" w:author="Suchaya Ananwattanaporn" w:date="2017-03-07T11:20:00Z">
        <w:r w:rsidRPr="003D249E">
          <w:rPr>
            <w:rFonts w:ascii="TH SarabunPSK" w:hAnsi="TH SarabunPSK" w:cs="TH SarabunPSK"/>
            <w:sz w:val="32"/>
            <w:szCs w:val="32"/>
            <w:cs/>
            <w:rPrChange w:id="1540" w:author="Suchaya Ananwattanaporn" w:date="2017-03-07T11:20:00Z">
              <w:rPr>
                <w:cs/>
              </w:rPr>
            </w:rPrChange>
          </w:rPr>
          <w:t xml:space="preserve"> </w:t>
        </w:r>
        <w:r w:rsidRPr="003D249E">
          <w:rPr>
            <w:rFonts w:ascii="TH SarabunPSK" w:hAnsi="TH SarabunPSK" w:cs="TH SarabunPSK"/>
            <w:sz w:val="32"/>
            <w:szCs w:val="32"/>
            <w:rPrChange w:id="1541" w:author="Suchaya Ananwattanaporn" w:date="2017-03-07T11:20:00Z">
              <w:rPr/>
            </w:rPrChange>
          </w:rPr>
          <w:t>(</w:t>
        </w:r>
        <w:r w:rsidRPr="003D249E">
          <w:rPr>
            <w:rFonts w:ascii="TH SarabunPSK" w:hAnsi="TH SarabunPSK" w:cs="TH SarabunPSK"/>
            <w:sz w:val="32"/>
            <w:szCs w:val="32"/>
            <w:cs/>
            <w:rPrChange w:id="1542" w:author="Suchaya Ananwattanaporn" w:date="2017-03-07T11:20:00Z">
              <w:rPr>
                <w:cs/>
              </w:rPr>
            </w:rPrChange>
          </w:rPr>
          <w:t>อย่างน้อยต้องกรอกข้อมูลในฟิลด์ที่มีเครื่องหมาย * ให้ครบ</w:t>
        </w:r>
        <w:r w:rsidRPr="003D249E">
          <w:rPr>
            <w:rFonts w:ascii="TH SarabunPSK" w:hAnsi="TH SarabunPSK" w:cs="TH SarabunPSK"/>
            <w:sz w:val="32"/>
            <w:szCs w:val="32"/>
            <w:rPrChange w:id="1543" w:author="Suchaya Ananwattanaporn" w:date="2017-03-07T11:20:00Z">
              <w:rPr/>
            </w:rPrChange>
          </w:rPr>
          <w:t>)</w:t>
        </w:r>
        <w:r w:rsidRPr="003D249E">
          <w:rPr>
            <w:rFonts w:ascii="TH SarabunPSK" w:hAnsi="TH SarabunPSK" w:cs="TH SarabunPSK"/>
            <w:sz w:val="32"/>
            <w:szCs w:val="32"/>
            <w:cs/>
            <w:rPrChange w:id="1544" w:author="Suchaya Ananwattanaporn" w:date="2017-03-07T11:20:00Z">
              <w:rPr>
                <w:cs/>
              </w:rPr>
            </w:rPrChange>
          </w:rPr>
          <w:t xml:space="preserve"> เรียบร้อยแล้ว  คลิกปุ่ม “บันทึก” เพื่อจัดเก็บข้อมูล โปรแกรมจะปิดหน้าจอนี้ แล้ว</w:t>
        </w:r>
        <w:r>
          <w:rPr>
            <w:rFonts w:ascii="TH SarabunPSK" w:hAnsi="TH SarabunPSK" w:cs="TH SarabunPSK"/>
            <w:sz w:val="32"/>
            <w:szCs w:val="32"/>
            <w:cs/>
          </w:rPr>
          <w:t>กลับไปที่หน้าจอรายละเอียดสินค้า</w:t>
        </w:r>
      </w:ins>
    </w:p>
    <w:p w:rsidR="003D249E" w:rsidRDefault="003D249E">
      <w:pPr>
        <w:ind w:left="720" w:firstLine="720"/>
        <w:rPr>
          <w:ins w:id="1545" w:author="Suchaya Ananwattanaporn" w:date="2017-03-07T11:22:00Z"/>
          <w:rFonts w:ascii="TH SarabunPSK" w:hAnsi="TH SarabunPSK" w:cs="TH SarabunPSK"/>
          <w:sz w:val="32"/>
          <w:szCs w:val="32"/>
        </w:rPr>
        <w:pPrChange w:id="1546" w:author="Suchaya Ananwattanaporn" w:date="2017-03-08T12:10:00Z">
          <w:pPr>
            <w:pStyle w:val="ListParagraph"/>
            <w:numPr>
              <w:numId w:val="40"/>
            </w:numPr>
            <w:ind w:hanging="360"/>
          </w:pPr>
        </w:pPrChange>
      </w:pPr>
      <w:ins w:id="1547" w:author="Suchaya Ananwattanaporn" w:date="2017-03-07T11:20:00Z">
        <w:r w:rsidRPr="003D249E">
          <w:rPr>
            <w:rFonts w:ascii="TH SarabunPSK" w:hAnsi="TH SarabunPSK" w:cs="TH SarabunPSK"/>
            <w:sz w:val="32"/>
            <w:szCs w:val="32"/>
            <w:cs/>
            <w:rPrChange w:id="1548" w:author="Suchaya Ananwattanaporn" w:date="2017-03-07T11:20:00Z">
              <w:rPr>
                <w:cs/>
              </w:rPr>
            </w:rPrChange>
          </w:rPr>
          <w:t>หากต้องการออกจากหน้าจอโดยไม่มีการแก้ไขข้อมูล และไม่บันทึกการแก้ไขข้อมูล ให้คลิกปุ่ม “กลับหน้าหลัก”</w:t>
        </w:r>
      </w:ins>
    </w:p>
    <w:p w:rsidR="00291F17" w:rsidRDefault="00291F17">
      <w:pPr>
        <w:ind w:firstLine="720"/>
        <w:jc w:val="center"/>
        <w:rPr>
          <w:ins w:id="1549" w:author="Suchaya Ananwattanaporn" w:date="2017-03-07T11:22:00Z"/>
          <w:rFonts w:ascii="TH SarabunPSK" w:hAnsi="TH SarabunPSK" w:cs="TH SarabunPSK"/>
          <w:sz w:val="32"/>
          <w:szCs w:val="32"/>
        </w:rPr>
        <w:pPrChange w:id="1550" w:author="Suchaya Ananwattanaporn" w:date="2017-03-07T11:24:00Z">
          <w:pPr>
            <w:pStyle w:val="ListParagraph"/>
            <w:numPr>
              <w:numId w:val="40"/>
            </w:numPr>
            <w:ind w:hanging="360"/>
          </w:pPr>
        </w:pPrChange>
      </w:pPr>
      <w:ins w:id="1551" w:author="Suchaya Ananwattanaporn" w:date="2017-03-07T11:22:00Z">
        <w:r>
          <w:rPr>
            <w:noProof/>
          </w:rPr>
          <w:lastRenderedPageBreak/>
          <w:drawing>
            <wp:inline distT="0" distB="0" distL="0" distR="0" wp14:anchorId="771E1F7A" wp14:editId="337AE9D6">
              <wp:extent cx="4667072" cy="3175000"/>
              <wp:effectExtent l="0" t="0" r="635" b="6350"/>
              <wp:docPr id="456" name="Picture 4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75849" cy="318097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91F17" w:rsidRDefault="00E86794" w:rsidP="00291F17">
      <w:pPr>
        <w:ind w:left="2160" w:firstLine="720"/>
        <w:rPr>
          <w:ins w:id="1552" w:author="Suchaya Ananwattanaporn" w:date="2017-03-07T11:22:00Z"/>
          <w:rFonts w:ascii="TH SarabunPSK" w:hAnsi="TH SarabunPSK" w:cs="TH SarabunPSK"/>
          <w:sz w:val="32"/>
          <w:szCs w:val="32"/>
        </w:rPr>
      </w:pPr>
      <w:ins w:id="1553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1554" w:author="Suchaya Ananwattanaporn" w:date="2017-03-07T11:22:00Z">
        <w:r w:rsidR="00291F17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291F17" w:rsidRPr="008B2AFB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291F17" w:rsidRPr="008B2AFB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="00291F17" w:rsidRPr="008B2AFB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ins w:id="1555" w:author="Suchaya Ananwattanaporn" w:date="2017-03-07T11:22:00Z">
        <w:r w:rsidR="00291F17" w:rsidRPr="008B2AFB">
          <w:rPr>
            <w:rFonts w:ascii="TH SarabunPSK" w:hAnsi="TH SarabunPSK" w:cs="TH SarabunPSK"/>
            <w:sz w:val="32"/>
            <w:szCs w:val="32"/>
          </w:rPr>
          <w:fldChar w:fldCharType="end"/>
        </w:r>
        <w:r w:rsidR="00291F17" w:rsidRPr="008B2AFB">
          <w:rPr>
            <w:rFonts w:ascii="TH SarabunPSK" w:hAnsi="TH SarabunPSK" w:cs="TH SarabunPSK"/>
            <w:sz w:val="32"/>
            <w:szCs w:val="32"/>
          </w:rPr>
          <w:noBreakHyphen/>
        </w:r>
      </w:ins>
      <w:ins w:id="1556" w:author="Suchaya Ananwattanaporn" w:date="2017-03-08T12:49:00Z">
        <w:r w:rsidR="00064BFE">
          <w:rPr>
            <w:rFonts w:ascii="TH SarabunPSK" w:hAnsi="TH SarabunPSK" w:cs="TH SarabunPSK"/>
            <w:sz w:val="32"/>
            <w:szCs w:val="32"/>
          </w:rPr>
          <w:t>1</w:t>
        </w:r>
        <w:r w:rsidR="005574E3">
          <w:rPr>
            <w:rFonts w:ascii="TH SarabunPSK" w:hAnsi="TH SarabunPSK" w:cs="TH SarabunPSK"/>
            <w:sz w:val="32"/>
            <w:szCs w:val="32"/>
          </w:rPr>
          <w:t>2</w:t>
        </w:r>
      </w:ins>
      <w:ins w:id="1557" w:author="Suchaya Ananwattanaporn" w:date="2017-03-07T11:22:00Z">
        <w:r w:rsidR="00291F17" w:rsidRPr="008B2AFB">
          <w:rPr>
            <w:rFonts w:ascii="TH SarabunPSK" w:hAnsi="TH SarabunPSK" w:cs="TH SarabunPSK"/>
            <w:sz w:val="32"/>
            <w:szCs w:val="32"/>
            <w:cs/>
          </w:rPr>
          <w:t xml:space="preserve"> ตัวอย่าง</w:t>
        </w:r>
        <w:r w:rsidR="00291F17">
          <w:rPr>
            <w:rFonts w:ascii="TH SarabunPSK" w:hAnsi="TH SarabunPSK" w:cs="TH SarabunPSK" w:hint="cs"/>
            <w:sz w:val="32"/>
            <w:szCs w:val="32"/>
            <w:cs/>
          </w:rPr>
          <w:t>การเลือกกลับหน้าหลักใน</w:t>
        </w:r>
        <w:r w:rsidR="00291F17">
          <w:rPr>
            <w:rFonts w:ascii="TH SarabunPSK" w:hAnsi="TH SarabunPSK" w:cs="TH SarabunPSK"/>
            <w:sz w:val="32"/>
            <w:szCs w:val="32"/>
            <w:cs/>
          </w:rPr>
          <w:t>หน้าจอ</w:t>
        </w:r>
        <w:r w:rsidR="00291F17">
          <w:rPr>
            <w:rFonts w:ascii="TH SarabunPSK" w:hAnsi="TH SarabunPSK" w:cs="TH SarabunPSK" w:hint="cs"/>
            <w:sz w:val="32"/>
            <w:szCs w:val="32"/>
            <w:cs/>
          </w:rPr>
          <w:t xml:space="preserve"> ตั้งค่าผู้ซื้อ</w:t>
        </w:r>
      </w:ins>
    </w:p>
    <w:p w:rsidR="00291F17" w:rsidRPr="000105A7" w:rsidRDefault="00291F17" w:rsidP="00291F17">
      <w:pPr>
        <w:ind w:firstLine="720"/>
        <w:rPr>
          <w:ins w:id="1558" w:author="Suchaya Ananwattanaporn" w:date="2017-03-07T11:22:00Z"/>
          <w:rFonts w:ascii="TH SarabunPSK" w:hAnsi="TH SarabunPSK" w:cs="TH SarabunPSK"/>
          <w:sz w:val="32"/>
          <w:szCs w:val="32"/>
        </w:rPr>
      </w:pPr>
      <w:ins w:id="1559" w:author="Suchaya Ananwattanaporn" w:date="2017-03-07T11:2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หากต้องการออกจากหน้าจอโดยมีการแก้ไขข้อมูล และกลับไปแก้ไขข้อมูล ให้คลิกปุ่ม “กลับหน้าหลัก” 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91F17" w:rsidRPr="000105A7" w:rsidRDefault="00291F17" w:rsidP="00291F17">
      <w:pPr>
        <w:ind w:firstLine="720"/>
        <w:rPr>
          <w:ins w:id="1560" w:author="Suchaya Ananwattanaporn" w:date="2017-03-07T11:22:00Z"/>
          <w:rFonts w:ascii="TH SarabunPSK" w:hAnsi="TH SarabunPSK" w:cs="TH SarabunPSK"/>
          <w:sz w:val="32"/>
          <w:szCs w:val="32"/>
        </w:rPr>
      </w:pPr>
      <w:ins w:id="1561" w:author="Suchaya Ananwattanaporn" w:date="2017-03-07T11:22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หากต้องการออกจากหน้าจอโดยมีการแก้ไขข้อมูล และไม่บันทึกการแก้ไขข้อมูล ให้คลิกปุ่ม “กลับหน้าหลัก”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ไม่บันทึก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91F17" w:rsidRPr="003D249E" w:rsidRDefault="00291F17">
      <w:pPr>
        <w:ind w:firstLine="720"/>
        <w:rPr>
          <w:ins w:id="1562" w:author="Suchaya Ananwattanaporn" w:date="2017-03-07T11:20:00Z"/>
          <w:rFonts w:ascii="TH SarabunPSK" w:hAnsi="TH SarabunPSK" w:cs="TH SarabunPSK"/>
          <w:sz w:val="32"/>
          <w:szCs w:val="32"/>
          <w:rPrChange w:id="1563" w:author="Suchaya Ananwattanaporn" w:date="2017-03-07T11:20:00Z">
            <w:rPr>
              <w:ins w:id="1564" w:author="Suchaya Ananwattanaporn" w:date="2017-03-07T11:20:00Z"/>
            </w:rPr>
          </w:rPrChange>
        </w:rPr>
        <w:pPrChange w:id="1565" w:author="Suchaya Ananwattanaporn" w:date="2017-03-07T11:24:00Z">
          <w:pPr>
            <w:pStyle w:val="ListParagraph"/>
            <w:numPr>
              <w:numId w:val="40"/>
            </w:numPr>
            <w:ind w:hanging="360"/>
          </w:pPr>
        </w:pPrChange>
      </w:pPr>
      <w:ins w:id="1566" w:author="Suchaya Ananwattanaporn" w:date="2017-03-07T11:2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หากต้องการออกจากหน้าจอโดยมีการแก้ไขข้อมูล และกลับไปแก้ไขข้อมูล ให้คลิกปุ่ม “กลับหน้าหลัก” 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9979C2" w:rsidRPr="009979C2" w:rsidDel="003D249E" w:rsidRDefault="009979C2" w:rsidP="009979C2">
      <w:pPr>
        <w:ind w:firstLine="720"/>
        <w:rPr>
          <w:del w:id="1567" w:author="Suchaya Ananwattanaporn" w:date="2017-03-07T11:20:00Z"/>
          <w:rFonts w:ascii="TH SarabunPSK" w:hAnsi="TH SarabunPSK" w:cs="TH SarabunPSK"/>
          <w:sz w:val="32"/>
          <w:szCs w:val="32"/>
          <w:cs/>
        </w:rPr>
      </w:pPr>
      <w:del w:id="1568" w:author="Suchaya Ananwattanaporn" w:date="2017-03-07T11:20:00Z">
        <w:r w:rsidRPr="009979C2" w:rsidDel="003D249E">
          <w:rPr>
            <w:rFonts w:ascii="TH SarabunPSK" w:hAnsi="TH SarabunPSK" w:cs="TH SarabunPSK" w:hint="cs"/>
            <w:sz w:val="32"/>
            <w:szCs w:val="32"/>
            <w:cs/>
          </w:rPr>
          <w:delText>เมื่อกรอกข้อมูลตามที่ต้องการ</w:delText>
        </w:r>
        <w:r w:rsidRPr="009979C2" w:rsidDel="003D249E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  <w:r w:rsidRPr="009979C2" w:rsidDel="003D249E">
          <w:rPr>
            <w:rFonts w:ascii="TH SarabunPSK" w:hAnsi="TH SarabunPSK" w:cs="TH SarabunPSK" w:hint="cs"/>
            <w:sz w:val="32"/>
            <w:szCs w:val="32"/>
            <w:cs/>
          </w:rPr>
          <w:delText xml:space="preserve">เสร็จแล้ว (อย่างน้อยต้องมีข้อมูลในฟิลด์ที่มีเครื่องหมาย </w:delText>
        </w:r>
        <w:r w:rsidRPr="009979C2" w:rsidDel="003D249E">
          <w:rPr>
            <w:rFonts w:ascii="TH SarabunPSK" w:hAnsi="TH SarabunPSK" w:cs="TH SarabunPSK"/>
            <w:sz w:val="32"/>
            <w:szCs w:val="32"/>
            <w:cs/>
          </w:rPr>
          <w:delText>*</w:delText>
        </w:r>
        <w:r w:rsidRPr="009979C2" w:rsidDel="003D249E">
          <w:rPr>
            <w:rFonts w:ascii="TH SarabunPSK" w:hAnsi="TH SarabunPSK" w:cs="TH SarabunPSK" w:hint="cs"/>
            <w:sz w:val="32"/>
            <w:szCs w:val="32"/>
            <w:cs/>
          </w:rPr>
          <w:delText>) ให้คลิกปุ่ม “บันทึก” เพื่อจัดเก็บข้อมูล โปรแกรมจะปิดหน้าจอนี้ แล้วกลับไปที่หน้าจอ</w:delText>
        </w:r>
        <w:r w:rsidRPr="009979C2" w:rsidDel="003D249E">
          <w:rPr>
            <w:rFonts w:ascii="TH SarabunPSK" w:hAnsi="TH SarabunPSK" w:cs="TH SarabunPSK"/>
            <w:sz w:val="32"/>
            <w:szCs w:val="32"/>
            <w:cs/>
          </w:rPr>
          <w:delText xml:space="preserve"> “</w:delText>
        </w:r>
        <w:r w:rsidRPr="009979C2" w:rsidDel="003D249E">
          <w:rPr>
            <w:rFonts w:ascii="TH SarabunPSK" w:hAnsi="TH SarabunPSK" w:cs="TH SarabunPSK" w:hint="cs"/>
            <w:sz w:val="32"/>
            <w:szCs w:val="32"/>
            <w:cs/>
          </w:rPr>
          <w:delText>รายละเอียด</w:delText>
        </w:r>
        <w:r w:rsidDel="003D249E">
          <w:rPr>
            <w:rFonts w:ascii="TH SarabunPSK" w:hAnsi="TH SarabunPSK" w:cs="TH SarabunPSK" w:hint="cs"/>
            <w:sz w:val="32"/>
            <w:szCs w:val="32"/>
            <w:cs/>
          </w:rPr>
          <w:delText>สินค้า</w:delText>
        </w:r>
        <w:r w:rsidRPr="009979C2" w:rsidDel="003D249E">
          <w:rPr>
            <w:rFonts w:ascii="TH SarabunPSK" w:hAnsi="TH SarabunPSK" w:cs="TH SarabunPSK" w:hint="cs"/>
            <w:sz w:val="32"/>
            <w:szCs w:val="32"/>
            <w:cs/>
          </w:rPr>
          <w:delText>”</w:delText>
        </w:r>
        <w:bookmarkStart w:id="1569" w:name="_Toc476740198"/>
        <w:bookmarkStart w:id="1570" w:name="_Toc476740277"/>
        <w:bookmarkEnd w:id="1569"/>
        <w:bookmarkEnd w:id="1570"/>
      </w:del>
    </w:p>
    <w:p w:rsidR="00146721" w:rsidRPr="009F707A" w:rsidDel="003D249E" w:rsidRDefault="009979C2" w:rsidP="009F707A">
      <w:pPr>
        <w:ind w:firstLine="720"/>
        <w:rPr>
          <w:del w:id="1571" w:author="Suchaya Ananwattanaporn" w:date="2017-03-07T11:20:00Z"/>
          <w:rFonts w:ascii="TH SarabunPSK" w:hAnsi="TH SarabunPSK" w:cs="TH SarabunPSK"/>
          <w:sz w:val="32"/>
          <w:szCs w:val="32"/>
        </w:rPr>
      </w:pPr>
      <w:del w:id="1572" w:author="Suchaya Ananwattanaporn" w:date="2017-03-07T11:20:00Z">
        <w:r w:rsidRPr="009979C2" w:rsidDel="003D249E">
          <w:rPr>
            <w:rFonts w:ascii="TH SarabunPSK" w:hAnsi="TH SarabunPSK" w:cs="TH SarabunPSK" w:hint="cs"/>
            <w:sz w:val="32"/>
            <w:szCs w:val="32"/>
            <w:cs/>
          </w:rPr>
          <w:delText>หากต้องการออกจากหน้าจอโดยไม่บันทึกการแก้ไขข้อมูล ให้คลิกปุ่ม “ออก”</w:delText>
        </w:r>
        <w:bookmarkStart w:id="1573" w:name="_Toc476740199"/>
        <w:bookmarkStart w:id="1574" w:name="_Toc476740278"/>
        <w:bookmarkEnd w:id="1573"/>
        <w:bookmarkEnd w:id="1574"/>
      </w:del>
    </w:p>
    <w:p w:rsidR="00776A13" w:rsidRPr="00776A13" w:rsidRDefault="009F707A" w:rsidP="00776A13">
      <w:pPr>
        <w:pStyle w:val="Heading1"/>
        <w:numPr>
          <w:ilvl w:val="0"/>
          <w:numId w:val="40"/>
        </w:numPr>
        <w:rPr>
          <w:rFonts w:ascii="TH SarabunPSK" w:hAnsi="TH SarabunPSK" w:cs="TH SarabunPSK"/>
          <w:b/>
          <w:bCs/>
          <w:szCs w:val="32"/>
        </w:rPr>
      </w:pPr>
      <w:bookmarkStart w:id="1575" w:name="_Toc476740279"/>
      <w:r w:rsidRPr="009F707A">
        <w:rPr>
          <w:rFonts w:ascii="TH SarabunPSK" w:hAnsi="TH SarabunPSK" w:cs="TH SarabunPSK"/>
          <w:b/>
          <w:bCs/>
          <w:szCs w:val="32"/>
          <w:cs/>
        </w:rPr>
        <w:t>สร้างเอกสารอิเล็กทรอนิกส์</w:t>
      </w:r>
      <w:bookmarkEnd w:id="1575"/>
    </w:p>
    <w:p w:rsidR="00BB1E49" w:rsidRDefault="00D56041">
      <w:pPr>
        <w:pStyle w:val="ListParagraph"/>
        <w:ind w:left="0" w:firstLine="720"/>
        <w:rPr>
          <w:ins w:id="1576" w:author="Suchaya Ananwattanaporn" w:date="2017-03-08T12:11:00Z"/>
          <w:rFonts w:ascii="TH SarabunPSK" w:hAnsi="TH SarabunPSK" w:cs="TH SarabunPSK"/>
          <w:sz w:val="32"/>
          <w:szCs w:val="32"/>
        </w:rPr>
        <w:pPrChange w:id="1577" w:author="Suchaya Ananwattanaporn" w:date="2017-03-07T22:00:00Z">
          <w:pPr>
            <w:pStyle w:val="ListParagraph"/>
            <w:ind w:left="0" w:firstLine="360"/>
          </w:pPr>
        </w:pPrChange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การสร้างเอกสารอิเล็กทรอนิกส์</w:t>
      </w:r>
      <w:del w:id="1578" w:author="Suchaya Ananwattanaporn" w:date="2017-03-07T21:49:00Z">
        <w:r w:rsidDel="00987C70">
          <w:rPr>
            <w:rFonts w:ascii="TH SarabunPSK" w:hAnsi="TH SarabunPSK" w:cs="TH SarabunPSK" w:hint="cs"/>
            <w:sz w:val="32"/>
            <w:szCs w:val="32"/>
            <w:cs/>
          </w:rPr>
          <w:delText>จาก</w:delText>
        </w:r>
      </w:del>
      <w:ins w:id="1579" w:author="Suchaya Ananwattanaporn" w:date="2017-03-07T21:49:00Z">
        <w:r w:rsidR="00987C70">
          <w:rPr>
            <w:rFonts w:ascii="TH SarabunPSK" w:hAnsi="TH SarabunPSK" w:cs="TH SarabunPSK" w:hint="cs"/>
            <w:sz w:val="32"/>
            <w:szCs w:val="32"/>
            <w:cs/>
          </w:rPr>
          <w:t>ใน</w:t>
        </w:r>
      </w:ins>
      <w:r>
        <w:rPr>
          <w:rFonts w:ascii="TH SarabunPSK" w:hAnsi="TH SarabunPSK" w:cs="TH SarabunPSK" w:hint="cs"/>
          <w:sz w:val="32"/>
          <w:szCs w:val="32"/>
          <w:cs/>
        </w:rPr>
        <w:t>โปรแกรมนี้</w:t>
      </w:r>
      <w:del w:id="1580" w:author="Suchaya Ananwattanaporn" w:date="2017-03-07T21:49:00Z">
        <w:r w:rsidDel="00987C70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ins w:id="1581" w:author="Suchaya Ananwattanaporn" w:date="2017-03-07T11:26:00Z">
        <w:r w:rsidR="00F526EB">
          <w:rPr>
            <w:rFonts w:ascii="TH SarabunPSK" w:hAnsi="TH SarabunPSK" w:cs="TH SarabunPSK" w:hint="cs"/>
            <w:sz w:val="32"/>
            <w:szCs w:val="32"/>
            <w:cs/>
          </w:rPr>
          <w:t>จะ</w:t>
        </w:r>
      </w:ins>
      <w:ins w:id="1582" w:author="Suchaya Ananwattanaporn" w:date="2017-03-07T21:49:00Z">
        <w:r w:rsidR="00987C70">
          <w:rPr>
            <w:rFonts w:ascii="TH SarabunPSK" w:hAnsi="TH SarabunPSK" w:cs="TH SarabunPSK" w:hint="cs"/>
            <w:sz w:val="32"/>
            <w:szCs w:val="32"/>
            <w:cs/>
          </w:rPr>
          <w:t>สามารถทำ</w:t>
        </w:r>
      </w:ins>
      <w:del w:id="1583" w:author="Suchaya Ananwattanaporn" w:date="2017-03-07T11:26:00Z">
        <w:r w:rsidDel="00F526EB">
          <w:rPr>
            <w:rFonts w:ascii="TH SarabunPSK" w:hAnsi="TH SarabunPSK" w:cs="TH SarabunPSK" w:hint="cs"/>
            <w:sz w:val="32"/>
            <w:szCs w:val="32"/>
            <w:cs/>
          </w:rPr>
          <w:delText>หมายถึง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การสร้างใบกำกับภาษี ใบเพิ่มหหนี้ และใบลดหนี้ โดย</w:t>
      </w:r>
      <w:ins w:id="1584" w:author="Suchaya Ananwattanaporn" w:date="2017-03-07T11:26:00Z">
        <w:r w:rsidR="00B86877">
          <w:rPr>
            <w:rFonts w:ascii="TH SarabunPSK" w:hAnsi="TH SarabunPSK" w:cs="TH SarabunPSK" w:hint="cs"/>
            <w:sz w:val="32"/>
            <w:szCs w:val="32"/>
            <w:cs/>
          </w:rPr>
          <w:t xml:space="preserve">จะต้องมีการตั้งค่าข้อมูลผู้ขาย </w:t>
        </w:r>
      </w:ins>
      <w:ins w:id="1585" w:author="Suchaya Ananwattanaporn" w:date="2017-03-07T11:27:00Z">
        <w:r w:rsidR="00B86877">
          <w:rPr>
            <w:rFonts w:ascii="TH SarabunPSK" w:hAnsi="TH SarabunPSK" w:cs="TH SarabunPSK" w:hint="cs"/>
            <w:sz w:val="32"/>
            <w:szCs w:val="32"/>
            <w:cs/>
          </w:rPr>
          <w:t>ตั้งค่า</w:t>
        </w:r>
      </w:ins>
      <w:ins w:id="1586" w:author="Suchaya Ananwattanaporn" w:date="2017-03-07T11:26:00Z">
        <w:r w:rsidR="00B86877">
          <w:rPr>
            <w:rFonts w:ascii="TH SarabunPSK" w:hAnsi="TH SarabunPSK" w:cs="TH SarabunPSK" w:hint="cs"/>
            <w:sz w:val="32"/>
            <w:szCs w:val="32"/>
            <w:cs/>
          </w:rPr>
          <w:t>ข้อมูลผู้ซื้อ และตั้งค่าสินค้า</w:t>
        </w:r>
      </w:ins>
      <w:ins w:id="1587" w:author="Suchaya Ananwattanaporn" w:date="2017-03-07T11:27:00Z">
        <w:r w:rsidR="00B86877">
          <w:rPr>
            <w:rFonts w:ascii="TH SarabunPSK" w:hAnsi="TH SarabunPSK" w:cs="TH SarabunPSK"/>
            <w:sz w:val="32"/>
            <w:szCs w:val="32"/>
            <w:cs/>
          </w:rPr>
          <w:t>/</w:t>
        </w:r>
        <w:r w:rsidR="00B86877">
          <w:rPr>
            <w:rFonts w:ascii="TH SarabunPSK" w:hAnsi="TH SarabunPSK" w:cs="TH SarabunPSK" w:hint="cs"/>
            <w:sz w:val="32"/>
            <w:szCs w:val="32"/>
            <w:cs/>
          </w:rPr>
          <w:t>บริการ ก่อนการสร้างเอกสาร</w:t>
        </w:r>
      </w:ins>
      <w:del w:id="1588" w:author="Suchaya Ananwattanaporn" w:date="2017-03-07T11:27:00Z">
        <w:r w:rsidDel="00B86877">
          <w:rPr>
            <w:rFonts w:ascii="TH SarabunPSK" w:hAnsi="TH SarabunPSK" w:cs="TH SarabunPSK" w:hint="cs"/>
            <w:sz w:val="32"/>
            <w:szCs w:val="32"/>
            <w:cs/>
          </w:rPr>
          <w:delText>ข้อมูลที่ต้องกรอกให้สมบูรณ์เป็นอย่างน้อยก่อนเข้าสู่เมนูเหล่านี้ คือข้อมูลผู้ขาย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</w:t>
      </w:r>
      <w:r w:rsidR="00776A13">
        <w:rPr>
          <w:rFonts w:ascii="TH SarabunPSK" w:hAnsi="TH SarabunPSK" w:cs="TH SarabunPSK" w:hint="cs"/>
          <w:sz w:val="32"/>
          <w:szCs w:val="32"/>
          <w:cs/>
        </w:rPr>
        <w:t>เป็นส่วนที่โปรแกรม</w:t>
      </w:r>
      <w:del w:id="1589" w:author="Suchaya Ananwattanaporn" w:date="2017-03-07T11:28:00Z">
        <w:r w:rsidR="00776A13" w:rsidDel="00B86877">
          <w:rPr>
            <w:rFonts w:ascii="TH SarabunPSK" w:hAnsi="TH SarabunPSK" w:cs="TH SarabunPSK" w:hint="cs"/>
            <w:sz w:val="32"/>
            <w:szCs w:val="32"/>
            <w:cs/>
          </w:rPr>
          <w:delText>ต้องดึง</w:delText>
        </w:r>
      </w:del>
      <w:ins w:id="1590" w:author="Suchaya Ananwattanaporn" w:date="2017-03-07T11:28:00Z">
        <w:r w:rsidR="00B86877">
          <w:rPr>
            <w:rFonts w:ascii="TH SarabunPSK" w:hAnsi="TH SarabunPSK" w:cs="TH SarabunPSK" w:hint="cs"/>
            <w:sz w:val="32"/>
            <w:szCs w:val="32"/>
            <w:cs/>
          </w:rPr>
          <w:t>จะดึงนำ</w:t>
        </w:r>
      </w:ins>
      <w:ins w:id="1591" w:author="Suchaya Ananwattanaporn" w:date="2017-03-07T21:49:00Z">
        <w:r w:rsidR="00987C70">
          <w:rPr>
            <w:rFonts w:ascii="TH SarabunPSK" w:hAnsi="TH SarabunPSK" w:cs="TH SarabunPSK" w:hint="cs"/>
            <w:sz w:val="32"/>
            <w:szCs w:val="32"/>
            <w:cs/>
          </w:rPr>
          <w:t>ข้อมูล</w:t>
        </w:r>
      </w:ins>
      <w:r w:rsidR="00776A13">
        <w:rPr>
          <w:rFonts w:ascii="TH SarabunPSK" w:hAnsi="TH SarabunPSK" w:cs="TH SarabunPSK" w:hint="cs"/>
          <w:sz w:val="32"/>
          <w:szCs w:val="32"/>
          <w:cs/>
        </w:rPr>
        <w:t>มาใช้ตอนสร้าง</w:t>
      </w:r>
      <w:ins w:id="1592" w:author="Suchaya Ananwattanaporn" w:date="2017-03-07T11:29:00Z">
        <w:r w:rsidR="0028528D">
          <w:rPr>
            <w:rFonts w:ascii="TH SarabunPSK" w:hAnsi="TH SarabunPSK" w:cs="TH SarabunPSK" w:hint="cs"/>
            <w:sz w:val="32"/>
            <w:szCs w:val="32"/>
            <w:cs/>
          </w:rPr>
          <w:t>เอกสาร</w:t>
        </w:r>
      </w:ins>
      <w:del w:id="1593" w:author="Suchaya Ananwattanaporn" w:date="2017-03-07T11:29:00Z">
        <w:r w:rsidR="00776A13" w:rsidDel="00B86877">
          <w:rPr>
            <w:rFonts w:ascii="TH SarabunPSK" w:hAnsi="TH SarabunPSK" w:cs="TH SarabunPSK" w:hint="cs"/>
            <w:sz w:val="32"/>
            <w:szCs w:val="32"/>
            <w:cs/>
          </w:rPr>
          <w:delText>เป็น</w:delText>
        </w:r>
      </w:del>
      <w:del w:id="1594" w:author="Suchaya Ananwattanaporn" w:date="2017-03-07T11:28:00Z">
        <w:r w:rsidR="00776A13" w:rsidDel="00B86877">
          <w:rPr>
            <w:rFonts w:ascii="TH SarabunPSK" w:hAnsi="TH SarabunPSK" w:cs="TH SarabunPSK" w:hint="cs"/>
            <w:sz w:val="32"/>
            <w:szCs w:val="32"/>
            <w:cs/>
          </w:rPr>
          <w:delText>ไฟล์</w:delText>
        </w:r>
      </w:del>
      <w:r w:rsidR="00776A1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56041" w:rsidRDefault="00776A13">
      <w:pPr>
        <w:pStyle w:val="ListParagraph"/>
        <w:ind w:left="0" w:firstLine="720"/>
        <w:rPr>
          <w:rFonts w:ascii="TH SarabunPSK" w:hAnsi="TH SarabunPSK" w:cs="TH SarabunPSK"/>
          <w:sz w:val="32"/>
          <w:szCs w:val="32"/>
        </w:rPr>
        <w:pPrChange w:id="1595" w:author="Suchaya Ananwattanaporn" w:date="2017-03-07T22:00:00Z">
          <w:pPr>
            <w:pStyle w:val="ListParagraph"/>
            <w:ind w:left="0" w:firstLine="360"/>
          </w:pPr>
        </w:pPrChange>
      </w:pPr>
      <w:del w:id="1596" w:author="Suchaya Ananwattanaporn" w:date="2017-03-07T11:29:00Z">
        <w:r w:rsidDel="00B86877">
          <w:rPr>
            <w:rFonts w:ascii="TH SarabunPSK" w:hAnsi="TH SarabunPSK" w:cs="TH SarabunPSK"/>
            <w:sz w:val="32"/>
            <w:szCs w:val="32"/>
          </w:rPr>
          <w:delText xml:space="preserve">PDF </w:delText>
        </w:r>
        <w:r w:rsidDel="00B86877">
          <w:rPr>
            <w:rFonts w:ascii="TH SarabunPSK" w:hAnsi="TH SarabunPSK" w:cs="TH SarabunPSK" w:hint="cs"/>
            <w:sz w:val="32"/>
            <w:szCs w:val="32"/>
            <w:cs/>
          </w:rPr>
          <w:delText xml:space="preserve">โดยข้อมูลส่วนอื่น เช่น </w:delText>
        </w:r>
        <w:r w:rsidR="00D56041" w:rsidDel="00B86877">
          <w:rPr>
            <w:rFonts w:ascii="TH SarabunPSK" w:hAnsi="TH SarabunPSK" w:cs="TH SarabunPSK" w:hint="cs"/>
            <w:sz w:val="32"/>
            <w:szCs w:val="32"/>
            <w:cs/>
          </w:rPr>
          <w:delText>ข้อมูลผู้ซื้อ และสินค้า/บริการ</w:delText>
        </w:r>
        <w:r w:rsidDel="00B86877">
          <w:rPr>
            <w:rFonts w:ascii="TH SarabunPSK" w:hAnsi="TH SarabunPSK" w:cs="TH SarabunPSK" w:hint="cs"/>
            <w:sz w:val="32"/>
            <w:szCs w:val="32"/>
            <w:cs/>
          </w:rPr>
          <w:delText xml:space="preserve"> สามารถถูกสร้าง</w:delText>
        </w:r>
        <w:r w:rsidR="00D56041" w:rsidDel="00B86877">
          <w:rPr>
            <w:rFonts w:ascii="TH SarabunPSK" w:hAnsi="TH SarabunPSK" w:cs="TH SarabunPSK" w:hint="cs"/>
            <w:sz w:val="32"/>
            <w:szCs w:val="32"/>
            <w:cs/>
          </w:rPr>
          <w:delText>บนหน้าจอของ</w:delText>
        </w:r>
        <w:r w:rsidR="00D56041" w:rsidRPr="00D56041" w:rsidDel="00B86877">
          <w:rPr>
            <w:rFonts w:ascii="TH SarabunPSK" w:hAnsi="TH SarabunPSK" w:cs="TH SarabunPSK" w:hint="cs"/>
            <w:sz w:val="32"/>
            <w:szCs w:val="32"/>
            <w:cs/>
          </w:rPr>
          <w:delText xml:space="preserve">การสร้างเอกสารเหล่านี้ได้ </w:delText>
        </w:r>
        <w:r w:rsidR="00D56041" w:rsidRPr="00D56041" w:rsidDel="0028528D">
          <w:rPr>
            <w:rFonts w:ascii="TH SarabunPSK" w:hAnsi="TH SarabunPSK" w:cs="TH SarabunPSK" w:hint="cs"/>
            <w:sz w:val="32"/>
            <w:szCs w:val="32"/>
            <w:cs/>
          </w:rPr>
          <w:delText xml:space="preserve">(แต่จะไม่บันทึกเก็บไว้ ทำให้ไม่สามารถนำกลับมาใช้ซ้ำได้)  </w:delText>
        </w:r>
      </w:del>
    </w:p>
    <w:p w:rsidR="00D56041" w:rsidRPr="00776A13" w:rsidRDefault="00D56041" w:rsidP="00776A13">
      <w:pPr>
        <w:pStyle w:val="ListParagraph"/>
        <w:keepNext/>
        <w:keepLines/>
        <w:numPr>
          <w:ilvl w:val="1"/>
          <w:numId w:val="48"/>
        </w:numPr>
        <w:spacing w:before="40"/>
        <w:outlineLvl w:val="1"/>
        <w:rPr>
          <w:rFonts w:ascii="TH SarabunPSK" w:eastAsiaTheme="majorEastAsia" w:hAnsi="TH SarabunPSK" w:cs="TH SarabunPSK"/>
          <w:b/>
          <w:bCs/>
          <w:color w:val="2E74B5" w:themeColor="accent1" w:themeShade="BF"/>
          <w:sz w:val="32"/>
          <w:szCs w:val="32"/>
        </w:rPr>
      </w:pPr>
      <w:bookmarkStart w:id="1597" w:name="_Toc476740280"/>
      <w:r w:rsidRPr="00776A13">
        <w:rPr>
          <w:rFonts w:ascii="TH SarabunPSK" w:eastAsiaTheme="majorEastAsia" w:hAnsi="TH SarabunPSK" w:cs="TH SarabunPSK"/>
          <w:b/>
          <w:bCs/>
          <w:color w:val="0070C0"/>
          <w:sz w:val="32"/>
          <w:szCs w:val="32"/>
          <w:cs/>
        </w:rPr>
        <w:t>สร้างใบกำกับภาษี</w:t>
      </w:r>
      <w:bookmarkEnd w:id="1597"/>
    </w:p>
    <w:p w:rsidR="00D56041" w:rsidRDefault="0070286C" w:rsidP="00216BC6">
      <w:pPr>
        <w:ind w:firstLine="720"/>
        <w:rPr>
          <w:ins w:id="1598" w:author="Suchaya Ananwattanaporn" w:date="2017-03-07T23:12:00Z"/>
          <w:rFonts w:ascii="TH SarabunPSK" w:hAnsi="TH SarabunPSK" w:cs="TH SarabunPSK"/>
          <w:sz w:val="32"/>
          <w:szCs w:val="32"/>
        </w:rPr>
      </w:pPr>
      <w:ins w:id="1599" w:author="Suchaya Ananwattanaporn" w:date="2017-03-07T21:53:00Z">
        <w:r>
          <w:rPr>
            <w:rFonts w:ascii="TH SarabunPSK" w:hAnsi="TH SarabunPSK" w:cs="TH SarabunPSK" w:hint="cs"/>
            <w:sz w:val="32"/>
            <w:szCs w:val="32"/>
            <w:cs/>
          </w:rPr>
          <w:t>หน้า</w:t>
        </w:r>
      </w:ins>
      <w:ins w:id="1600" w:author="Suchaya Ananwattanaporn" w:date="2017-03-07T21:51:00Z">
        <w:r>
          <w:rPr>
            <w:rFonts w:ascii="TH SarabunPSK" w:hAnsi="TH SarabunPSK" w:cs="TH SarabunPSK" w:hint="cs"/>
            <w:sz w:val="32"/>
            <w:szCs w:val="32"/>
            <w:cs/>
          </w:rPr>
          <w:t>สร้างใบกำกับภาษี</w:t>
        </w:r>
      </w:ins>
      <w:ins w:id="1601" w:author="Suchaya Ananwattanaporn" w:date="2017-03-07T21:53:00Z">
        <w:r>
          <w:rPr>
            <w:rFonts w:ascii="TH SarabunPSK" w:hAnsi="TH SarabunPSK" w:cs="TH SarabunPSK" w:hint="cs"/>
            <w:sz w:val="32"/>
            <w:szCs w:val="32"/>
            <w:cs/>
          </w:rPr>
          <w:t>นี้เป็นหน้าสำหรับกรอกข้อมูลเพื่อสร้างใบกำกับภาษี</w:t>
        </w:r>
      </w:ins>
      <w:ins w:id="1602" w:author="Suchaya Ananwattanaporn" w:date="2017-03-07T21:51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r w:rsidR="00D56041" w:rsidRPr="00D56041">
        <w:rPr>
          <w:rFonts w:ascii="TH SarabunPSK" w:hAnsi="TH SarabunPSK" w:cs="TH SarabunPSK" w:hint="cs"/>
          <w:sz w:val="32"/>
          <w:szCs w:val="32"/>
          <w:cs/>
        </w:rPr>
        <w:t>จากหน้าจอ</w:t>
      </w:r>
      <w:ins w:id="1603" w:author="Suchaya Ananwattanaporn" w:date="2017-03-07T21:52:00Z">
        <w:r>
          <w:rPr>
            <w:rFonts w:ascii="TH SarabunPSK" w:hAnsi="TH SarabunPSK" w:cs="TH SarabunPSK" w:hint="cs"/>
            <w:sz w:val="32"/>
            <w:szCs w:val="32"/>
            <w:cs/>
          </w:rPr>
          <w:t>หลัก</w:t>
        </w:r>
      </w:ins>
      <w:del w:id="1604" w:author="Suchaya Ananwattanaporn" w:date="2017-03-07T21:52:00Z">
        <w:r w:rsidR="00D56041" w:rsidRPr="00D56041" w:rsidDel="0070286C">
          <w:rPr>
            <w:rFonts w:ascii="TH SarabunPSK" w:hAnsi="TH SarabunPSK" w:cs="TH SarabunPSK" w:hint="cs"/>
            <w:sz w:val="32"/>
            <w:szCs w:val="32"/>
            <w:cs/>
          </w:rPr>
          <w:delText>แรก</w:delText>
        </w:r>
      </w:del>
      <w:r w:rsidR="00D56041" w:rsidRPr="00D56041">
        <w:rPr>
          <w:rFonts w:ascii="TH SarabunPSK" w:hAnsi="TH SarabunPSK" w:cs="TH SarabunPSK" w:hint="cs"/>
          <w:sz w:val="32"/>
          <w:szCs w:val="32"/>
          <w:cs/>
        </w:rPr>
        <w:t>ของโปรแกรม</w:t>
      </w:r>
      <w:del w:id="1605" w:author="Suchaya Ananwattanaporn" w:date="2017-03-07T21:54:00Z">
        <w:r w:rsidR="00D56041" w:rsidRPr="00D56041" w:rsidDel="0070286C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r w:rsidR="00D56041" w:rsidRPr="00D56041">
        <w:rPr>
          <w:rFonts w:ascii="TH SarabunPSK" w:hAnsi="TH SarabunPSK" w:cs="TH SarabunPSK" w:hint="cs"/>
          <w:sz w:val="32"/>
          <w:szCs w:val="32"/>
          <w:cs/>
        </w:rPr>
        <w:t>ให้เลือก “</w:t>
      </w:r>
      <w:r w:rsidR="00D56041" w:rsidRPr="00D56041">
        <w:rPr>
          <w:rFonts w:ascii="TH SarabunPSK" w:hAnsi="TH SarabunPSK" w:cs="TH SarabunPSK"/>
          <w:sz w:val="32"/>
          <w:szCs w:val="32"/>
          <w:cs/>
        </w:rPr>
        <w:t>สร้างใบกำกับภาษี</w:t>
      </w:r>
      <w:r w:rsidR="00D56041" w:rsidRPr="00D56041">
        <w:rPr>
          <w:rFonts w:ascii="TH SarabunPSK" w:hAnsi="TH SarabunPSK" w:cs="TH SarabunPSK" w:hint="cs"/>
          <w:sz w:val="32"/>
          <w:szCs w:val="32"/>
          <w:cs/>
        </w:rPr>
        <w:t>” จะเข้าสู่หน้าจอ “</w:t>
      </w:r>
      <w:r w:rsidR="00D56041" w:rsidRPr="00D56041">
        <w:rPr>
          <w:rFonts w:ascii="TH SarabunPSK" w:hAnsi="TH SarabunPSK" w:cs="TH SarabunPSK"/>
          <w:sz w:val="32"/>
          <w:szCs w:val="32"/>
          <w:cs/>
        </w:rPr>
        <w:t>สร้างใบกำกับภาษี</w:t>
      </w:r>
      <w:r w:rsidR="00D56041" w:rsidRPr="00D56041">
        <w:rPr>
          <w:rFonts w:ascii="TH SarabunPSK" w:hAnsi="TH SarabunPSK" w:cs="TH SarabunPSK" w:hint="cs"/>
          <w:sz w:val="32"/>
          <w:szCs w:val="32"/>
          <w:cs/>
        </w:rPr>
        <w:t xml:space="preserve">” </w:t>
      </w:r>
      <w:r w:rsidR="000C47DF">
        <w:rPr>
          <w:rFonts w:ascii="TH SarabunPSK" w:hAnsi="TH SarabunPSK" w:cs="TH SarabunPSK" w:hint="cs"/>
          <w:sz w:val="32"/>
          <w:szCs w:val="32"/>
          <w:cs/>
        </w:rPr>
        <w:t>โดย</w:t>
      </w:r>
      <w:ins w:id="1606" w:author="Suchaya Ananwattanaporn" w:date="2017-03-07T21:54:00Z">
        <w:r>
          <w:rPr>
            <w:rFonts w:ascii="TH SarabunPSK" w:hAnsi="TH SarabunPSK" w:cs="TH SarabunPSK" w:hint="cs"/>
            <w:sz w:val="32"/>
            <w:szCs w:val="32"/>
            <w:cs/>
          </w:rPr>
          <w:t>กรอกหรือเลือก</w:t>
        </w:r>
      </w:ins>
      <w:del w:id="1607" w:author="Suchaya Ananwattanaporn" w:date="2017-03-07T21:54:00Z">
        <w:r w:rsidR="000C47DF" w:rsidDel="0070286C">
          <w:rPr>
            <w:rFonts w:ascii="TH SarabunPSK" w:hAnsi="TH SarabunPSK" w:cs="TH SarabunPSK" w:hint="cs"/>
            <w:sz w:val="32"/>
            <w:szCs w:val="32"/>
            <w:cs/>
          </w:rPr>
          <w:delText>ต้องใส่</w:delText>
        </w:r>
      </w:del>
      <w:r w:rsidR="000C47DF">
        <w:rPr>
          <w:rFonts w:ascii="TH SarabunPSK" w:hAnsi="TH SarabunPSK" w:cs="TH SarabunPSK" w:hint="cs"/>
          <w:sz w:val="32"/>
          <w:szCs w:val="32"/>
          <w:cs/>
        </w:rPr>
        <w:t>ข้อมูลดังนี้</w:t>
      </w:r>
    </w:p>
    <w:p w:rsidR="000D6FB3" w:rsidRDefault="000D6FB3" w:rsidP="000D6FB3">
      <w:pPr>
        <w:pStyle w:val="ListParagraph"/>
        <w:ind w:left="567"/>
        <w:jc w:val="center"/>
        <w:rPr>
          <w:ins w:id="1608" w:author="Suchaya Ananwattanaporn" w:date="2017-03-07T23:14:00Z"/>
          <w:rFonts w:ascii="TH SarabunPSK" w:hAnsi="TH SarabunPSK" w:cs="TH SarabunPSK"/>
          <w:sz w:val="32"/>
          <w:szCs w:val="32"/>
        </w:rPr>
      </w:pPr>
      <w:moveToRangeStart w:id="1609" w:author="Suchaya Ananwattanaporn" w:date="2017-03-07T23:12:00Z" w:name="move476691693"/>
      <w:moveTo w:id="1610" w:author="Suchaya Ananwattanaporn" w:date="2017-03-07T23:12:00Z">
        <w:del w:id="1611" w:author="Suchaya Ananwattanaporn" w:date="2017-03-07T23:14:00Z">
          <w:r w:rsidDel="00D35B13">
            <w:rPr>
              <w:noProof/>
            </w:rPr>
            <w:drawing>
              <wp:inline distT="0" distB="0" distL="0" distR="0" wp14:anchorId="0CBDA210" wp14:editId="61FF068B">
                <wp:extent cx="3405164" cy="4303043"/>
                <wp:effectExtent l="0" t="0" r="5080" b="2540"/>
                <wp:docPr id="2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4850" cy="4315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To>
    </w:p>
    <w:p w:rsidR="00D35B13" w:rsidRDefault="00D35B13" w:rsidP="000D6FB3">
      <w:pPr>
        <w:pStyle w:val="ListParagraph"/>
        <w:ind w:left="567"/>
        <w:jc w:val="center"/>
        <w:rPr>
          <w:ins w:id="1612" w:author="Suchaya Ananwattanaporn" w:date="2017-03-07T23:14:00Z"/>
          <w:rFonts w:ascii="TH SarabunPSK" w:hAnsi="TH SarabunPSK" w:cs="TH SarabunPSK"/>
          <w:sz w:val="32"/>
          <w:szCs w:val="32"/>
        </w:rPr>
      </w:pPr>
    </w:p>
    <w:p w:rsidR="00D35B13" w:rsidDel="00FD6F4E" w:rsidRDefault="00FD6F4E" w:rsidP="000D6FB3">
      <w:pPr>
        <w:pStyle w:val="ListParagraph"/>
        <w:ind w:left="567"/>
        <w:jc w:val="center"/>
        <w:rPr>
          <w:del w:id="1613" w:author="Suchaya Ananwattanaporn" w:date="2017-03-07T23:19:00Z"/>
          <w:moveTo w:id="1614" w:author="Suchaya Ananwattanaporn" w:date="2017-03-07T23:12:00Z"/>
          <w:rFonts w:ascii="TH SarabunPSK" w:hAnsi="TH SarabunPSK" w:cs="TH SarabunPSK"/>
          <w:sz w:val="32"/>
          <w:szCs w:val="32"/>
        </w:rPr>
      </w:pPr>
      <w:ins w:id="1615" w:author="Suchaya Ananwattanaporn" w:date="2017-03-07T23:18:00Z">
        <w:r>
          <w:rPr>
            <w:rFonts w:ascii="TH SarabunPSK" w:hAnsi="TH SarabunPSK" w:cs="TH SarabunPSK"/>
            <w:noProof/>
            <w:sz w:val="32"/>
            <w:szCs w:val="32"/>
          </w:rPr>
          <w:lastRenderedPageBreak/>
          <w:drawing>
            <wp:inline distT="0" distB="0" distL="0" distR="0">
              <wp:extent cx="4705350" cy="6496050"/>
              <wp:effectExtent l="0" t="0" r="0" b="0"/>
              <wp:docPr id="462" name="Picture 4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1332" b="474"/>
                      <a:stretch/>
                    </pic:blipFill>
                    <pic:spPr bwMode="auto">
                      <a:xfrm>
                        <a:off x="0" y="0"/>
                        <a:ext cx="4712200" cy="65055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FD6F4E" w:rsidRDefault="00FD6F4E">
      <w:pPr>
        <w:pStyle w:val="ListParagraph"/>
        <w:ind w:left="567"/>
        <w:jc w:val="center"/>
        <w:rPr>
          <w:ins w:id="1616" w:author="Suchaya Ananwattanaporn" w:date="2017-03-07T23:15:00Z"/>
        </w:rPr>
        <w:pPrChange w:id="1617" w:author="Suchaya Ananwattanaporn" w:date="2017-03-07T23:19:00Z">
          <w:pPr>
            <w:ind w:firstLine="720"/>
          </w:pPr>
        </w:pPrChange>
      </w:pPr>
    </w:p>
    <w:p w:rsidR="000D6FB3" w:rsidDel="00FC2540" w:rsidRDefault="00FD6F4E">
      <w:pPr>
        <w:ind w:left="2160" w:firstLine="720"/>
        <w:rPr>
          <w:del w:id="1618" w:author="Suchaya Ananwattanaporn" w:date="2017-03-07T23:12:00Z"/>
          <w:rFonts w:ascii="TH SarabunPSK" w:hAnsi="TH SarabunPSK" w:cs="TH SarabunPSK"/>
          <w:sz w:val="32"/>
          <w:szCs w:val="32"/>
        </w:rPr>
        <w:pPrChange w:id="1619" w:author="Suchaya Ananwattanaporn" w:date="2017-03-07T23:19:00Z">
          <w:pPr>
            <w:ind w:firstLine="720"/>
          </w:pPr>
        </w:pPrChange>
      </w:pPr>
      <w:ins w:id="1620" w:author="Suchaya Ananwattanaporn" w:date="2017-03-07T23:19:00Z">
        <w:r>
          <w:rPr>
            <w:rFonts w:ascii="TH SarabunPSK" w:hAnsi="TH SarabunPSK" w:cs="TH SarabunPSK"/>
            <w:sz w:val="32"/>
            <w:szCs w:val="32"/>
            <w:cs/>
          </w:rPr>
          <w:t xml:space="preserve">                   </w:t>
        </w:r>
      </w:ins>
      <w:moveTo w:id="1621" w:author="Suchaya Ananwattanaporn" w:date="2017-03-07T23:12:00Z">
        <w:del w:id="1622" w:author="Suchaya Ananwattanaporn" w:date="2017-03-08T12:51:00Z">
          <w:r w:rsidR="000D6FB3" w:rsidRPr="00C07726" w:rsidDel="00E86794">
            <w:rPr>
              <w:rFonts w:ascii="TH SarabunPSK" w:hAnsi="TH SarabunPSK" w:cs="TH SarabunPSK"/>
              <w:sz w:val="32"/>
              <w:szCs w:val="32"/>
            </w:rPr>
            <w:delText>Figure</w:delText>
          </w:r>
        </w:del>
      </w:moveTo>
      <w:ins w:id="1623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moveTo w:id="1624" w:author="Suchaya Ananwattanaporn" w:date="2017-03-07T23:12:00Z">
        <w:r w:rsidR="000D6FB3" w:rsidRPr="00C0772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0D6FB3" w:rsidRPr="00C07726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0D6FB3" w:rsidRPr="00C07726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="000D6FB3" w:rsidRPr="00C07726">
          <w:rPr>
            <w:rFonts w:ascii="TH SarabunPSK" w:hAnsi="TH SarabunPSK" w:cs="TH SarabunPSK"/>
            <w:sz w:val="32"/>
            <w:szCs w:val="32"/>
          </w:rPr>
          <w:fldChar w:fldCharType="separate"/>
        </w:r>
      </w:moveTo>
      <w:r w:rsidR="00C056F8">
        <w:rPr>
          <w:rFonts w:ascii="TH SarabunPSK" w:hAnsi="TH SarabunPSK" w:cs="TH SarabunPSK"/>
          <w:noProof/>
          <w:sz w:val="32"/>
          <w:szCs w:val="32"/>
        </w:rPr>
        <w:t>3</w:t>
      </w:r>
      <w:moveTo w:id="1625" w:author="Suchaya Ananwattanaporn" w:date="2017-03-07T23:12:00Z">
        <w:r w:rsidR="000D6FB3" w:rsidRPr="00C07726">
          <w:rPr>
            <w:rFonts w:ascii="TH SarabunPSK" w:hAnsi="TH SarabunPSK" w:cs="TH SarabunPSK"/>
            <w:sz w:val="32"/>
            <w:szCs w:val="32"/>
          </w:rPr>
          <w:fldChar w:fldCharType="end"/>
        </w:r>
        <w:r w:rsidR="000D6FB3" w:rsidRPr="00C07726">
          <w:rPr>
            <w:rFonts w:ascii="TH SarabunPSK" w:hAnsi="TH SarabunPSK" w:cs="TH SarabunPSK"/>
            <w:sz w:val="32"/>
            <w:szCs w:val="32"/>
          </w:rPr>
          <w:noBreakHyphen/>
        </w:r>
        <w:r w:rsidR="000D6FB3" w:rsidRPr="00C07726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0D6FB3" w:rsidRPr="00C07726">
          <w:rPr>
            <w:rFonts w:ascii="TH SarabunPSK" w:hAnsi="TH SarabunPSK" w:cs="TH SarabunPSK"/>
            <w:sz w:val="32"/>
            <w:szCs w:val="32"/>
          </w:rPr>
          <w:instrText xml:space="preserve"> SEQ Figure \</w:instrText>
        </w:r>
        <w:r w:rsidR="000D6FB3" w:rsidRPr="00C07726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="000D6FB3" w:rsidRPr="00C07726">
          <w:rPr>
            <w:rFonts w:ascii="TH SarabunPSK" w:hAnsi="TH SarabunPSK" w:cs="TH SarabunPSK"/>
            <w:sz w:val="32"/>
            <w:szCs w:val="32"/>
          </w:rPr>
          <w:instrText xml:space="preserve">ARABIC \s 1 </w:instrText>
        </w:r>
        <w:r w:rsidR="000D6FB3" w:rsidRPr="00C07726">
          <w:rPr>
            <w:rFonts w:ascii="TH SarabunPSK" w:hAnsi="TH SarabunPSK" w:cs="TH SarabunPSK"/>
            <w:sz w:val="32"/>
            <w:szCs w:val="32"/>
          </w:rPr>
          <w:fldChar w:fldCharType="separate"/>
        </w:r>
      </w:moveTo>
      <w:ins w:id="1626" w:author="Suchaya Ananwattanaporn" w:date="2017-03-08T13:18:00Z">
        <w:r w:rsidR="00C056F8">
          <w:rPr>
            <w:rFonts w:ascii="TH SarabunPSK" w:hAnsi="TH SarabunPSK" w:cs="TH SarabunPSK"/>
            <w:noProof/>
            <w:sz w:val="32"/>
            <w:szCs w:val="32"/>
          </w:rPr>
          <w:t>1</w:t>
        </w:r>
      </w:ins>
      <w:moveTo w:id="1627" w:author="Suchaya Ananwattanaporn" w:date="2017-03-07T23:12:00Z">
        <w:r w:rsidR="000D6FB3" w:rsidRPr="00C07726">
          <w:rPr>
            <w:rFonts w:ascii="TH SarabunPSK" w:hAnsi="TH SarabunPSK" w:cs="TH SarabunPSK"/>
            <w:sz w:val="32"/>
            <w:szCs w:val="32"/>
          </w:rPr>
          <w:fldChar w:fldCharType="end"/>
        </w:r>
        <w:r w:rsidR="000D6FB3" w:rsidRPr="00C0772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0D6FB3" w:rsidRPr="00C07726">
          <w:rPr>
            <w:rFonts w:ascii="TH SarabunPSK" w:hAnsi="TH SarabunPSK" w:cs="TH SarabunPSK" w:hint="cs"/>
            <w:sz w:val="32"/>
            <w:szCs w:val="32"/>
            <w:cs/>
          </w:rPr>
          <w:t>หน้าจอ “</w:t>
        </w:r>
        <w:r w:rsidR="000D6FB3">
          <w:rPr>
            <w:rFonts w:ascii="TH SarabunPSK" w:hAnsi="TH SarabunPSK" w:cs="TH SarabunPSK" w:hint="cs"/>
            <w:sz w:val="32"/>
            <w:szCs w:val="32"/>
            <w:cs/>
          </w:rPr>
          <w:t>สร้างใบกำกับภาษี</w:t>
        </w:r>
        <w:r w:rsidR="000D6FB3" w:rsidRPr="00C07726">
          <w:rPr>
            <w:rFonts w:ascii="TH SarabunPSK" w:hAnsi="TH SarabunPSK" w:cs="TH SarabunPSK" w:hint="cs"/>
            <w:sz w:val="32"/>
            <w:szCs w:val="32"/>
            <w:cs/>
          </w:rPr>
          <w:t>”</w:t>
        </w:r>
      </w:moveTo>
    </w:p>
    <w:p w:rsidR="00FC2540" w:rsidRDefault="00FC2540" w:rsidP="00232CDD">
      <w:pPr>
        <w:ind w:left="2160" w:firstLine="720"/>
        <w:rPr>
          <w:ins w:id="1628" w:author="Suchaya Ananwattanaporn" w:date="2017-03-08T00:02:00Z"/>
          <w:rFonts w:ascii="TH SarabunPSK" w:hAnsi="TH SarabunPSK" w:cs="TH SarabunPSK"/>
          <w:sz w:val="32"/>
          <w:szCs w:val="32"/>
        </w:rPr>
      </w:pPr>
    </w:p>
    <w:p w:rsidR="00FC2540" w:rsidRDefault="00FC2540" w:rsidP="00FC2540">
      <w:pPr>
        <w:ind w:left="720" w:firstLine="720"/>
        <w:rPr>
          <w:ins w:id="1629" w:author="Suchaya Ananwattanaporn" w:date="2017-03-08T00:02:00Z"/>
          <w:rFonts w:ascii="TH SarabunPSK" w:hAnsi="TH SarabunPSK" w:cs="TH SarabunPSK"/>
          <w:sz w:val="32"/>
          <w:szCs w:val="32"/>
        </w:rPr>
      </w:pPr>
      <w:ins w:id="1630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>ประเภทใบกำกับภาษี</w:t>
        </w:r>
      </w:ins>
    </w:p>
    <w:p w:rsidR="00B1112E" w:rsidRDefault="00FC2540">
      <w:pPr>
        <w:ind w:left="1440" w:firstLine="720"/>
        <w:rPr>
          <w:ins w:id="1631" w:author="Suchaya Ananwattanaporn" w:date="2017-03-08T00:05:00Z"/>
          <w:rFonts w:ascii="TH SarabunPSK" w:hAnsi="TH SarabunPSK" w:cs="TH SarabunPSK"/>
          <w:sz w:val="32"/>
          <w:szCs w:val="32"/>
        </w:rPr>
        <w:pPrChange w:id="1632" w:author="Suchaya Ananwattanaporn" w:date="2017-03-08T12:18:00Z">
          <w:pPr>
            <w:ind w:left="720" w:firstLine="720"/>
          </w:pPr>
        </w:pPrChange>
      </w:pPr>
      <w:ins w:id="1633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ins w:id="1634" w:author="Suchaya Ananwattanaporn" w:date="2017-03-08T00:03:00Z">
        <w:r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ins w:id="1635" w:author="Suchaya Ananwattanaporn" w:date="2017-03-08T00:04:00Z">
        <w:r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1636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>ใบกำกับภาษีปกติ</w:t>
        </w:r>
      </w:ins>
      <w:ins w:id="1637" w:author="Suchaya Ananwattanaporn" w:date="2017-03-08T00:03:00Z"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638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เมื่อต้องการออกใบกำกับภาษีใบใหม่ </w:t>
        </w:r>
      </w:ins>
    </w:p>
    <w:p w:rsidR="003769C3" w:rsidRDefault="00FC2540">
      <w:pPr>
        <w:ind w:left="1440" w:firstLine="720"/>
        <w:rPr>
          <w:ins w:id="1639" w:author="Suchaya Ananwattanaporn" w:date="2017-03-08T00:05:00Z"/>
          <w:rFonts w:ascii="TH SarabunPSK" w:hAnsi="TH SarabunPSK" w:cs="TH SarabunPSK"/>
          <w:sz w:val="32"/>
          <w:szCs w:val="32"/>
        </w:rPr>
        <w:pPrChange w:id="1640" w:author="Suchaya Ananwattanaporn" w:date="2017-03-08T12:18:00Z">
          <w:pPr>
            <w:ind w:left="720" w:firstLine="720"/>
          </w:pPr>
        </w:pPrChange>
      </w:pPr>
      <w:ins w:id="1641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>หรือเลือก</w:t>
        </w:r>
      </w:ins>
      <w:ins w:id="1642" w:author="Suchaya Ananwattanaporn" w:date="2017-03-08T00:03:00Z">
        <w:r>
          <w:rPr>
            <w:rFonts w:ascii="TH SarabunPSK" w:hAnsi="TH SarabunPSK" w:cs="TH SarabunPSK" w:hint="cs"/>
            <w:sz w:val="32"/>
            <w:szCs w:val="32"/>
            <w:cs/>
          </w:rPr>
          <w:t>“ยกเลิกใบกำกับภาษีใบเดิม”</w:t>
        </w:r>
      </w:ins>
      <w:ins w:id="1643" w:author="Suchaya Ananwattanaporn" w:date="2017-03-08T00:04:00Z">
        <w:r w:rsidR="00B1112E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644" w:author="Suchaya Ananwattanaporn" w:date="2017-03-08T00:03:00Z">
        <w:r>
          <w:rPr>
            <w:rFonts w:ascii="TH SarabunPSK" w:hAnsi="TH SarabunPSK" w:cs="TH SarabunPSK" w:hint="cs"/>
            <w:sz w:val="32"/>
            <w:szCs w:val="32"/>
            <w:cs/>
          </w:rPr>
          <w:t>เมื่อ</w:t>
        </w:r>
      </w:ins>
      <w:ins w:id="1645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ต้องการออกใบกำกับภาษีใบใหม่ เพื่อยกเลิกใบเดิม </w:t>
        </w:r>
      </w:ins>
      <w:ins w:id="1646" w:author="Suchaya Ananwattanaporn" w:date="2017-03-08T00:04:00Z">
        <w:r w:rsidR="00B1112E">
          <w:rPr>
            <w:rFonts w:ascii="TH SarabunPSK" w:hAnsi="TH SarabunPSK" w:cs="TH SarabunPSK" w:hint="cs"/>
            <w:sz w:val="32"/>
            <w:szCs w:val="32"/>
            <w:cs/>
          </w:rPr>
          <w:t>จากนั้น</w:t>
        </w:r>
      </w:ins>
      <w:ins w:id="1647" w:author="Suchaya Ananwattanaporn" w:date="2017-03-08T00:02:00Z">
        <w:r>
          <w:rPr>
            <w:rFonts w:ascii="TH SarabunPSK" w:hAnsi="TH SarabunPSK" w:cs="TH SarabunPSK" w:hint="cs"/>
            <w:sz w:val="32"/>
            <w:szCs w:val="32"/>
            <w:cs/>
          </w:rPr>
          <w:t>โปรแกรมจะเปิดให้ใส่ข้อมูลใบกำกับภาษีเดิมเพื่ออ้างอิงได้</w:t>
        </w:r>
      </w:ins>
      <w:ins w:id="1648" w:author="Suchaya Ananwattanaporn" w:date="2017-03-08T00:04:00Z">
        <w:r w:rsidR="00B1112E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B1112E">
          <w:rPr>
            <w:rFonts w:ascii="TH SarabunPSK" w:hAnsi="TH SarabunPSK" w:cs="TH SarabunPSK" w:hint="cs"/>
            <w:sz w:val="32"/>
            <w:szCs w:val="32"/>
            <w:cs/>
          </w:rPr>
          <w:t>โดย</w:t>
        </w:r>
      </w:ins>
      <w:ins w:id="1649" w:author="Suchaya Ananwattanaporn" w:date="2017-03-08T00:05:00Z">
        <w:r w:rsidR="00B1112E">
          <w:rPr>
            <w:rFonts w:ascii="TH SarabunPSK" w:hAnsi="TH SarabunPSK" w:cs="TH SarabunPSK"/>
            <w:sz w:val="32"/>
            <w:szCs w:val="32"/>
            <w:cs/>
          </w:rPr>
          <w:tab/>
        </w:r>
      </w:ins>
    </w:p>
    <w:p w:rsidR="00B1112E" w:rsidRDefault="00B1112E">
      <w:pPr>
        <w:ind w:left="2160" w:firstLine="720"/>
        <w:rPr>
          <w:ins w:id="1650" w:author="Suchaya Ananwattanaporn" w:date="2017-03-08T00:05:00Z"/>
          <w:rFonts w:ascii="TH SarabunPSK" w:hAnsi="TH SarabunPSK" w:cs="TH SarabunPSK"/>
          <w:sz w:val="32"/>
          <w:szCs w:val="32"/>
        </w:rPr>
        <w:pPrChange w:id="1651" w:author="Suchaya Ananwattanaporn" w:date="2017-03-08T12:18:00Z">
          <w:pPr>
            <w:ind w:left="720" w:firstLine="720"/>
          </w:pPr>
        </w:pPrChange>
      </w:pPr>
      <w:ins w:id="1652" w:author="Suchaya Ananwattanaporn" w:date="2017-03-08T00:04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กรอกเหตุผลในการยกเลิกใบเดิม </w:t>
        </w:r>
      </w:ins>
    </w:p>
    <w:p w:rsidR="00FC2540" w:rsidRDefault="00B1112E">
      <w:pPr>
        <w:ind w:left="2160" w:firstLine="720"/>
        <w:rPr>
          <w:ins w:id="1653" w:author="Suchaya Ananwattanaporn" w:date="2017-03-08T00:05:00Z"/>
          <w:rFonts w:ascii="TH SarabunPSK" w:hAnsi="TH SarabunPSK" w:cs="TH SarabunPSK"/>
          <w:sz w:val="32"/>
          <w:szCs w:val="32"/>
        </w:rPr>
        <w:pPrChange w:id="1654" w:author="Suchaya Ananwattanaporn" w:date="2017-03-08T12:18:00Z">
          <w:pPr>
            <w:ind w:left="720" w:firstLine="720"/>
          </w:pPr>
        </w:pPrChange>
      </w:pPr>
      <w:ins w:id="1655" w:author="Suchaya Ananwattanaporn" w:date="2017-03-08T00:04:00Z">
        <w:r>
          <w:rPr>
            <w:rFonts w:ascii="TH SarabunPSK" w:hAnsi="TH SarabunPSK" w:cs="TH SarabunPSK" w:hint="cs"/>
            <w:sz w:val="32"/>
            <w:szCs w:val="32"/>
            <w:cs/>
          </w:rPr>
          <w:t>กรอกเลขที่ของใบกำกับภาษีใบเดิม</w:t>
        </w:r>
      </w:ins>
    </w:p>
    <w:p w:rsidR="003769C3" w:rsidRDefault="003769C3">
      <w:pPr>
        <w:ind w:left="2160" w:firstLine="720"/>
        <w:rPr>
          <w:ins w:id="1656" w:author="Suchaya Ananwattanaporn" w:date="2017-03-08T00:07:00Z"/>
          <w:rFonts w:ascii="TH SarabunPSK" w:hAnsi="TH SarabunPSK" w:cs="TH SarabunPSK"/>
          <w:sz w:val="32"/>
          <w:szCs w:val="32"/>
        </w:rPr>
        <w:pPrChange w:id="1657" w:author="Suchaya Ananwattanaporn" w:date="2017-03-08T12:18:00Z">
          <w:pPr>
            <w:ind w:left="720" w:firstLine="720"/>
          </w:pPr>
        </w:pPrChange>
      </w:pPr>
      <w:ins w:id="1658" w:author="Suchaya Ananwattanaporn" w:date="2017-03-08T00:05:00Z">
        <w:r>
          <w:rPr>
            <w:rFonts w:ascii="TH SarabunPSK" w:hAnsi="TH SarabunPSK" w:cs="TH SarabunPSK" w:hint="cs"/>
            <w:sz w:val="32"/>
            <w:szCs w:val="32"/>
            <w:cs/>
          </w:rPr>
          <w:t>เลือกวันที่</w:t>
        </w:r>
      </w:ins>
      <w:ins w:id="1659" w:author="Suchaya Ananwattanaporn" w:date="2017-03-08T00:06:00Z">
        <w:r>
          <w:rPr>
            <w:rFonts w:ascii="TH SarabunPSK" w:hAnsi="TH SarabunPSK" w:cs="TH SarabunPSK" w:hint="cs"/>
            <w:sz w:val="32"/>
            <w:szCs w:val="32"/>
            <w:cs/>
          </w:rPr>
          <w:t>เป็นวัน</w:t>
        </w:r>
      </w:ins>
      <w:ins w:id="1660" w:author="Suchaya Ananwattanaporn" w:date="2017-03-08T00:05:00Z">
        <w:r>
          <w:rPr>
            <w:rFonts w:ascii="TH SarabunPSK" w:hAnsi="TH SarabunPSK" w:cs="TH SarabunPSK" w:hint="cs"/>
            <w:sz w:val="32"/>
            <w:szCs w:val="32"/>
            <w:cs/>
          </w:rPr>
          <w:t>ที่ออกใบกำกับภาษี</w:t>
        </w:r>
      </w:ins>
      <w:ins w:id="1661" w:author="Suchaya Ananwattanaporn" w:date="2017-03-08T00:06:00Z">
        <w:r>
          <w:rPr>
            <w:rFonts w:ascii="TH SarabunPSK" w:hAnsi="TH SarabunPSK" w:cs="TH SarabunPSK" w:hint="cs"/>
            <w:sz w:val="32"/>
            <w:szCs w:val="32"/>
            <w:cs/>
          </w:rPr>
          <w:t>อันเก่า</w:t>
        </w:r>
      </w:ins>
      <w:ins w:id="1662" w:author="Suchaya Ananwattanaporn" w:date="2017-03-08T00:05:00Z">
        <w:r>
          <w:rPr>
            <w:rFonts w:ascii="TH SarabunPSK" w:hAnsi="TH SarabunPSK" w:cs="TH SarabunPSK" w:hint="cs"/>
            <w:sz w:val="32"/>
            <w:szCs w:val="32"/>
            <w:cs/>
          </w:rPr>
          <w:t>ที่ต้อง</w:t>
        </w:r>
      </w:ins>
      <w:ins w:id="1663" w:author="Suchaya Ananwattanaporn" w:date="2017-03-08T00:06:00Z"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</w:ins>
      <w:ins w:id="1664" w:author="Suchaya Ananwattanaporn" w:date="2017-03-08T00:07:00Z">
        <w:r w:rsidR="002913F2">
          <w:rPr>
            <w:rFonts w:ascii="TH SarabunPSK" w:hAnsi="TH SarabunPSK" w:cs="TH SarabunPSK" w:hint="cs"/>
            <w:sz w:val="32"/>
            <w:szCs w:val="32"/>
            <w:cs/>
          </w:rPr>
          <w:t xml:space="preserve"> วันที่จะเลือกได้ไม่เกินวันที่ปัจจุบัน</w:t>
        </w:r>
      </w:ins>
    </w:p>
    <w:p w:rsidR="000D6FB3" w:rsidRDefault="002913F2">
      <w:pPr>
        <w:ind w:left="1440" w:firstLine="720"/>
        <w:rPr>
          <w:ins w:id="1665" w:author="Suchaya Ananwattanaporn" w:date="2017-03-08T12:11:00Z"/>
          <w:rFonts w:ascii="TH SarabunPSK" w:hAnsi="TH SarabunPSK" w:cs="TH SarabunPSK"/>
          <w:sz w:val="32"/>
          <w:szCs w:val="32"/>
        </w:rPr>
        <w:pPrChange w:id="1666" w:author="Suchaya Ananwattanaporn" w:date="2017-03-08T12:11:00Z">
          <w:pPr>
            <w:ind w:firstLine="720"/>
          </w:pPr>
        </w:pPrChange>
      </w:pPr>
      <w:ins w:id="1667" w:author="Suchaya Ananwattanaporn" w:date="2017-03-08T00:07:00Z">
        <w:r>
          <w:rPr>
            <w:rFonts w:ascii="TH SarabunPSK" w:hAnsi="TH SarabunPSK" w:cs="TH SarabunPSK" w:hint="cs"/>
            <w:sz w:val="32"/>
            <w:szCs w:val="32"/>
            <w:cs/>
          </w:rPr>
          <w:lastRenderedPageBreak/>
          <w:t xml:space="preserve">เลือกประเภทเอกสารอ้างอิง </w:t>
        </w:r>
      </w:ins>
      <w:moveToRangeEnd w:id="1609"/>
    </w:p>
    <w:p w:rsidR="00957F55" w:rsidRDefault="00957F55">
      <w:pPr>
        <w:ind w:left="1440" w:firstLine="720"/>
        <w:rPr>
          <w:rFonts w:ascii="TH SarabunPSK" w:hAnsi="TH SarabunPSK" w:cs="TH SarabunPSK"/>
          <w:sz w:val="32"/>
          <w:szCs w:val="32"/>
        </w:rPr>
        <w:pPrChange w:id="1668" w:author="Suchaya Ananwattanaporn" w:date="2017-03-08T12:11:00Z">
          <w:pPr>
            <w:ind w:firstLine="720"/>
          </w:pPr>
        </w:pPrChange>
      </w:pPr>
    </w:p>
    <w:p w:rsidR="00FC2540" w:rsidRDefault="000C47DF" w:rsidP="00232CDD">
      <w:pPr>
        <w:ind w:left="1440"/>
        <w:rPr>
          <w:ins w:id="1669" w:author="Suchaya Ananwattanaporn" w:date="2017-03-08T00:00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ข้อมูลผู้ซื้อ</w:t>
      </w:r>
      <w:ins w:id="1670" w:author="Suchaya Ananwattanaporn" w:date="2017-03-07T21:59:00Z">
        <w:r w:rsidR="00216BC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</w:p>
    <w:p w:rsidR="000C47DF" w:rsidRPr="0070286C" w:rsidRDefault="000C47DF">
      <w:pPr>
        <w:ind w:left="1440" w:firstLine="720"/>
        <w:rPr>
          <w:rFonts w:ascii="TH SarabunPSK" w:hAnsi="TH SarabunPSK" w:cs="TH SarabunPSK"/>
          <w:sz w:val="32"/>
          <w:szCs w:val="32"/>
          <w:cs/>
        </w:rPr>
        <w:pPrChange w:id="1671" w:author="Suchaya Ananwattanaporn" w:date="2017-03-08T00:00:00Z">
          <w:pPr>
            <w:ind w:left="1440"/>
          </w:pPr>
        </w:pPrChange>
      </w:pPr>
      <w:del w:id="1672" w:author="Suchaya Ananwattanaporn" w:date="2017-03-07T21:59:00Z">
        <w:r w:rsidDel="00216BC6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  <w:r w:rsidDel="00216BC6">
          <w:rPr>
            <w:rFonts w:ascii="TH SarabunPSK" w:hAnsi="TH SarabunPSK" w:cs="TH SarabunPSK"/>
            <w:sz w:val="32"/>
            <w:szCs w:val="32"/>
            <w:cs/>
          </w:rPr>
          <w:delText>–</w:delText>
        </w:r>
      </w:del>
      <w:del w:id="1673" w:author="Suchaya Ananwattanaporn" w:date="2017-03-08T00:00:00Z">
        <w:r w:rsidDel="00FC2540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del w:id="1674" w:author="Suchaya Ananwattanaporn" w:date="2017-03-07T21:55:00Z">
        <w:r w:rsidDel="0070286C">
          <w:rPr>
            <w:rFonts w:ascii="TH SarabunPSK" w:hAnsi="TH SarabunPSK" w:cs="TH SarabunPSK" w:hint="cs"/>
            <w:sz w:val="32"/>
            <w:szCs w:val="32"/>
            <w:cs/>
          </w:rPr>
          <w:delText>จาก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ins w:id="1675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ผู้ซื้อ</w:t>
        </w:r>
      </w:ins>
      <w:r>
        <w:rPr>
          <w:rFonts w:ascii="TH SarabunPSK" w:hAnsi="TH SarabunPSK" w:cs="TH SarabunPSK" w:hint="cs"/>
          <w:sz w:val="32"/>
          <w:szCs w:val="32"/>
          <w:cs/>
        </w:rPr>
        <w:t xml:space="preserve">ที่เคยสร้างไว้จากหน้าจอ </w:t>
      </w:r>
      <w:r w:rsidRPr="00AC3E9F">
        <w:rPr>
          <w:rFonts w:ascii="TH SarabunPSK" w:hAnsi="TH SarabunPSK" w:cs="TH SarabunPSK"/>
          <w:sz w:val="32"/>
          <w:szCs w:val="32"/>
          <w:cs/>
        </w:rPr>
        <w:t>"การตั้งค่า</w:t>
      </w:r>
      <w:del w:id="1676" w:author="Suchaya Ananwattanaporn" w:date="2017-03-07T21:54:00Z">
        <w:r w:rsidRPr="00AC3E9F" w:rsidDel="0070286C">
          <w:rPr>
            <w:rFonts w:ascii="TH SarabunPSK" w:hAnsi="TH SarabunPSK" w:cs="TH SarabunPSK"/>
            <w:sz w:val="32"/>
            <w:szCs w:val="32"/>
            <w:cs/>
          </w:rPr>
          <w:delText>-</w:delText>
        </w:r>
      </w:del>
      <w:del w:id="1677" w:author="Suchaya Ananwattanaporn" w:date="2017-03-07T21:55:00Z">
        <w:r w:rsidRPr="00AC3E9F" w:rsidDel="0070286C">
          <w:rPr>
            <w:rFonts w:ascii="TH SarabunPSK" w:hAnsi="TH SarabunPSK" w:cs="TH SarabunPSK"/>
            <w:sz w:val="32"/>
            <w:szCs w:val="32"/>
            <w:cs/>
          </w:rPr>
          <w:delText>รายละเอียด</w:delText>
        </w:r>
      </w:del>
      <w:r w:rsidRPr="00AC3E9F">
        <w:rPr>
          <w:rFonts w:ascii="TH SarabunPSK" w:hAnsi="TH SarabunPSK" w:cs="TH SarabunPSK"/>
          <w:sz w:val="32"/>
          <w:szCs w:val="32"/>
          <w:cs/>
        </w:rPr>
        <w:t>ผู้ซื้อ"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ins w:id="1678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ได้และ</w:t>
        </w:r>
      </w:ins>
      <w:ins w:id="1679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สามารถแก้ไขข้อมูล</w:t>
        </w:r>
      </w:ins>
      <w:ins w:id="1680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ผู้ซื้อ</w:t>
        </w:r>
      </w:ins>
      <w:ins w:id="1681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ที่</w:t>
        </w:r>
      </w:ins>
      <w:ins w:id="1682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ได้</w:t>
        </w:r>
      </w:ins>
      <w:ins w:id="1683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เลือกมาได้</w:t>
        </w:r>
      </w:ins>
      <w:ins w:id="1684" w:author="Suchaya Ananwattanaporn" w:date="2017-03-07T22:01:00Z">
        <w:r w:rsidR="003442B3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685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แต่</w:t>
        </w:r>
      </w:ins>
      <w:ins w:id="1686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การแก้ไขนั้น</w:t>
        </w:r>
      </w:ins>
      <w:ins w:id="1687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จะไม่บันทึก</w:t>
        </w:r>
      </w:ins>
      <w:ins w:id="1688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ทับข้อมูลเก่า หากต้องการให้</w:t>
        </w:r>
      </w:ins>
      <w:ins w:id="1689" w:author="Suchaya Ananwattanaporn" w:date="2017-03-07T22:04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>การแก้ไข</w:t>
        </w:r>
      </w:ins>
      <w:ins w:id="1690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บันทึกต้องไปแก้ไขยังหน้า</w:t>
        </w:r>
      </w:ins>
      <w:ins w:id="1691" w:author="Suchaya Ananwattanaporn" w:date="2017-03-07T22:03:00Z">
        <w:r w:rsidR="00DD771B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</w:ins>
      <w:ins w:id="1692" w:author="Suchaya Ananwattanaporn" w:date="2017-03-07T21:56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</w:ins>
      <w:ins w:id="1693" w:author="Suchaya Ananwattanaporn" w:date="2017-03-07T22:04:00Z">
        <w:r w:rsidR="00DD771B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694" w:author="Suchaya Ananwattanaporn" w:date="2017-03-07T21:55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ins w:id="1695" w:author="Suchaya Ananwattanaporn" w:date="2017-03-07T21:57:00Z">
        <w:r w:rsidR="0070286C">
          <w:rPr>
            <w:rFonts w:ascii="TH SarabunPSK" w:hAnsi="TH SarabunPSK" w:cs="TH SarabunPSK" w:hint="cs"/>
            <w:sz w:val="32"/>
            <w:szCs w:val="32"/>
            <w:cs/>
          </w:rPr>
          <w:t>กรอกข้อมูลผู้ซื้อ</w:t>
        </w:r>
      </w:ins>
      <w:del w:id="1696" w:author="Suchaya Ananwattanaporn" w:date="2017-03-07T21:57:00Z">
        <w:r w:rsidDel="0070286C">
          <w:rPr>
            <w:rFonts w:ascii="TH SarabunPSK" w:hAnsi="TH SarabunPSK" w:cs="TH SarabunPSK" w:hint="cs"/>
            <w:sz w:val="32"/>
            <w:szCs w:val="32"/>
            <w:cs/>
          </w:rPr>
          <w:delText>สร้าง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ใหม่บนหน้านี้</w:t>
      </w:r>
      <w:ins w:id="1697" w:author="Suchaya Ananwattanaporn" w:date="2017-03-07T21:57:00Z">
        <w:r w:rsidR="0070286C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70286C">
          <w:rPr>
            <w:rFonts w:ascii="TH SarabunPSK" w:hAnsi="TH SarabunPSK" w:cs="TH SarabunPSK" w:hint="cs"/>
            <w:sz w:val="32"/>
            <w:szCs w:val="32"/>
            <w:cs/>
          </w:rPr>
          <w:t>ซึ่งข้อมูลนี้จะไม่ได้ถูกบันทึก หากต้องการบันทึก</w:t>
        </w:r>
      </w:ins>
      <w:ins w:id="1698" w:author="Suchaya Ananwattanaporn" w:date="2017-03-07T22:01:00Z">
        <w:r w:rsidR="00BA742D">
          <w:rPr>
            <w:rFonts w:ascii="TH SarabunPSK" w:hAnsi="TH SarabunPSK" w:cs="TH SarabunPSK" w:hint="cs"/>
            <w:sz w:val="32"/>
            <w:szCs w:val="32"/>
            <w:cs/>
          </w:rPr>
          <w:t>ข้อมูลของ</w:t>
        </w:r>
      </w:ins>
      <w:ins w:id="1699" w:author="Suchaya Ananwattanaporn" w:date="2017-03-07T21:58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>ผู้ซื้อ</w:t>
        </w:r>
        <w:r w:rsidR="00216BC6">
          <w:rPr>
            <w:rFonts w:ascii="TH SarabunPSK" w:hAnsi="TH SarabunPSK" w:cs="TH SarabunPSK" w:hint="cs"/>
            <w:sz w:val="32"/>
            <w:szCs w:val="32"/>
            <w:cs/>
          </w:rPr>
          <w:t>ใหม่ให้ไปยังหน้า</w:t>
        </w:r>
      </w:ins>
      <w:ins w:id="1700" w:author="Suchaya Ananwattanaporn" w:date="2017-03-07T22:05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DD771B"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1701" w:author="Suchaya Ananwattanaporn" w:date="2017-03-07T21:58:00Z">
        <w:r w:rsidR="00216BC6"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</w:ins>
      <w:ins w:id="1702" w:author="Suchaya Ananwattanaporn" w:date="2017-03-07T22:05:00Z">
        <w:r w:rsidR="00DD771B"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</w:ins>
      <w:ins w:id="1703" w:author="Suchaya Ananwattanaporn" w:date="2017-03-07T21:59:00Z">
        <w:r w:rsidR="00216BC6">
          <w:rPr>
            <w:rFonts w:ascii="TH SarabunPSK" w:hAnsi="TH SarabunPSK" w:cs="TH SarabunPSK" w:hint="cs"/>
            <w:sz w:val="32"/>
            <w:szCs w:val="32"/>
            <w:cs/>
          </w:rPr>
          <w:t>และเลือก</w:t>
        </w:r>
      </w:ins>
      <w:ins w:id="1704" w:author="Suchaya Ananwattanaporn" w:date="2017-03-07T22:05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DD771B"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1705" w:author="Suchaya Ananwattanaporn" w:date="2017-03-07T21:57:00Z">
        <w:r w:rsidR="00216BC6"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</w:ins>
      <w:ins w:id="1706" w:author="Suchaya Ananwattanaporn" w:date="2017-03-07T21:59:00Z">
        <w:r w:rsidR="00216BC6">
          <w:rPr>
            <w:rFonts w:ascii="TH SarabunPSK" w:hAnsi="TH SarabunPSK" w:cs="TH SarabunPSK" w:hint="cs"/>
            <w:sz w:val="32"/>
            <w:szCs w:val="32"/>
            <w:cs/>
          </w:rPr>
          <w:t>รายการ</w:t>
        </w:r>
      </w:ins>
      <w:ins w:id="1707" w:author="Suchaya Ananwattanaporn" w:date="2017-03-07T22:06:00Z">
        <w:r w:rsidR="00DD771B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0D6FB3" w:rsidRDefault="000D6FB3">
      <w:pPr>
        <w:rPr>
          <w:ins w:id="1708" w:author="Suchaya Ananwattanaporn" w:date="2017-03-07T23:12:00Z"/>
          <w:rFonts w:ascii="TH SarabunPSK" w:hAnsi="TH SarabunPSK" w:cs="TH SarabunPSK"/>
          <w:sz w:val="32"/>
          <w:szCs w:val="32"/>
          <w:cs/>
        </w:rPr>
        <w:pPrChange w:id="1709" w:author="Suchaya Ananwattanaporn" w:date="2017-03-07T23:20:00Z">
          <w:pPr>
            <w:ind w:left="720" w:firstLine="720"/>
          </w:pPr>
        </w:pPrChange>
      </w:pPr>
    </w:p>
    <w:p w:rsidR="00450680" w:rsidRDefault="000C47DF" w:rsidP="000C47DF">
      <w:pPr>
        <w:ind w:left="720" w:firstLine="720"/>
        <w:rPr>
          <w:ins w:id="1710" w:author="Suchaya Ananwattanaporn" w:date="2017-03-07T23:11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ข้อมูลสินค้า/บริการ </w:t>
      </w:r>
    </w:p>
    <w:p w:rsidR="00067A8D" w:rsidRDefault="00067A8D" w:rsidP="00067A8D">
      <w:pPr>
        <w:ind w:left="720" w:firstLine="720"/>
        <w:rPr>
          <w:ins w:id="1711" w:author="Suchaya Ananwattanaporn" w:date="2017-03-07T23:11:00Z"/>
          <w:rFonts w:ascii="TH SarabunPSK" w:hAnsi="TH SarabunPSK" w:cs="TH SarabunPSK"/>
          <w:sz w:val="32"/>
          <w:szCs w:val="32"/>
        </w:rPr>
      </w:pPr>
      <w:ins w:id="1712" w:author="Suchaya Ananwattanaporn" w:date="2017-03-07T23:11:00Z">
        <w:r>
          <w:rPr>
            <w:noProof/>
          </w:rPr>
          <w:drawing>
            <wp:inline distT="0" distB="0" distL="0" distR="0" wp14:anchorId="1904FDBC" wp14:editId="6F86D8CE">
              <wp:extent cx="5471160" cy="2964024"/>
              <wp:effectExtent l="0" t="0" r="0" b="825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7135" cy="29726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67A8D" w:rsidRDefault="00E86794">
      <w:pPr>
        <w:ind w:left="3600" w:firstLine="720"/>
        <w:rPr>
          <w:ins w:id="1713" w:author="Suchaya Ananwattanaporn" w:date="2017-03-08T12:49:00Z"/>
          <w:rFonts w:ascii="TH SarabunPSK" w:hAnsi="TH SarabunPSK" w:cs="TH SarabunPSK"/>
          <w:sz w:val="32"/>
          <w:szCs w:val="32"/>
        </w:rPr>
        <w:pPrChange w:id="1714" w:author="Suchaya Ananwattanaporn" w:date="2017-03-07T23:23:00Z">
          <w:pPr>
            <w:ind w:left="720" w:firstLine="720"/>
          </w:pPr>
        </w:pPrChange>
      </w:pPr>
      <w:ins w:id="1715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1716" w:author="Suchaya Ananwattanaporn" w:date="2017-03-07T23:11:00Z">
        <w:r w:rsidR="00067A8D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ins w:id="1717" w:author="Suchaya Ananwattanaporn" w:date="2017-03-07T23:12:00Z">
        <w:r w:rsidR="00A67E58">
          <w:rPr>
            <w:rFonts w:ascii="TH SarabunPSK" w:hAnsi="TH SarabunPSK" w:cs="TH SarabunPSK"/>
            <w:sz w:val="32"/>
            <w:szCs w:val="32"/>
          </w:rPr>
          <w:t>3</w:t>
        </w:r>
      </w:ins>
      <w:ins w:id="1718" w:author="Suchaya Ananwattanaporn" w:date="2017-03-07T23:11:00Z">
        <w:r w:rsidR="00067A8D" w:rsidRPr="008B2AFB">
          <w:rPr>
            <w:rFonts w:ascii="TH SarabunPSK" w:hAnsi="TH SarabunPSK" w:cs="TH SarabunPSK"/>
            <w:sz w:val="32"/>
            <w:szCs w:val="32"/>
          </w:rPr>
          <w:noBreakHyphen/>
        </w:r>
      </w:ins>
      <w:ins w:id="1719" w:author="Suchaya Ananwattanaporn" w:date="2017-03-08T12:12:00Z">
        <w:r w:rsidR="00232E69">
          <w:rPr>
            <w:rFonts w:ascii="TH SarabunPSK" w:hAnsi="TH SarabunPSK" w:cs="TH SarabunPSK"/>
            <w:sz w:val="32"/>
            <w:szCs w:val="32"/>
          </w:rPr>
          <w:t>2</w:t>
        </w:r>
      </w:ins>
      <w:ins w:id="1720" w:author="Suchaya Ananwattanaporn" w:date="2017-03-07T23:11:00Z">
        <w:r w:rsidR="00067A8D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067A8D">
          <w:rPr>
            <w:rFonts w:ascii="TH SarabunPSK" w:hAnsi="TH SarabunPSK" w:cs="TH SarabunPSK" w:hint="cs"/>
            <w:sz w:val="32"/>
            <w:szCs w:val="32"/>
            <w:cs/>
          </w:rPr>
          <w:t>หน้าเพิ่ม</w:t>
        </w:r>
        <w:r w:rsidR="00067A8D">
          <w:rPr>
            <w:rFonts w:ascii="TH SarabunPSK" w:hAnsi="TH SarabunPSK" w:cs="TH SarabunPSK"/>
            <w:sz w:val="32"/>
            <w:szCs w:val="32"/>
            <w:cs/>
          </w:rPr>
          <w:t>/</w:t>
        </w:r>
        <w:r w:rsidR="00067A8D">
          <w:rPr>
            <w:rFonts w:ascii="TH SarabunPSK" w:hAnsi="TH SarabunPSK" w:cs="TH SarabunPSK" w:hint="cs"/>
            <w:sz w:val="32"/>
            <w:szCs w:val="32"/>
            <w:cs/>
          </w:rPr>
          <w:t>แก้ไข รายการสินค้า</w:t>
        </w:r>
      </w:ins>
    </w:p>
    <w:p w:rsidR="00B84381" w:rsidRDefault="00B84381">
      <w:pPr>
        <w:ind w:left="3600" w:firstLine="720"/>
        <w:rPr>
          <w:ins w:id="1721" w:author="Suchaya Ananwattanaporn" w:date="2017-03-07T22:09:00Z"/>
          <w:rFonts w:ascii="TH SarabunPSK" w:hAnsi="TH SarabunPSK" w:cs="TH SarabunPSK"/>
          <w:sz w:val="32"/>
          <w:szCs w:val="32"/>
          <w:cs/>
        </w:rPr>
        <w:pPrChange w:id="1722" w:author="Suchaya Ananwattanaporn" w:date="2017-03-07T23:23:00Z">
          <w:pPr>
            <w:ind w:left="720" w:firstLine="720"/>
          </w:pPr>
        </w:pPrChange>
      </w:pPr>
    </w:p>
    <w:p w:rsidR="00450680" w:rsidRDefault="00450680" w:rsidP="000C47DF">
      <w:pPr>
        <w:ind w:left="720" w:firstLine="720"/>
        <w:rPr>
          <w:ins w:id="1723" w:author="Suchaya Ananwattanaporn" w:date="2017-03-07T23:07:00Z"/>
          <w:rFonts w:ascii="TH SarabunPSK" w:hAnsi="TH SarabunPSK" w:cs="TH SarabunPSK"/>
          <w:sz w:val="32"/>
          <w:szCs w:val="32"/>
        </w:rPr>
      </w:pPr>
      <w:ins w:id="1724" w:author="Suchaya Ananwattanaporn" w:date="2017-03-07T22:09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เพิ่ม </w:t>
        </w:r>
      </w:ins>
      <w:ins w:id="1725" w:author="Suchaya Ananwattanaporn" w:date="2017-03-07T22:10:00Z">
        <w:r>
          <w:rPr>
            <w:rFonts w:ascii="TH SarabunPSK" w:hAnsi="TH SarabunPSK" w:cs="TH SarabunPSK"/>
            <w:sz w:val="32"/>
            <w:szCs w:val="32"/>
          </w:rPr>
          <w:tab/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- </w:t>
        </w:r>
      </w:ins>
      <w:del w:id="1726" w:author="Suchaya Ananwattanaporn" w:date="2017-03-07T22:10:00Z">
        <w:r w:rsidR="000C47DF" w:rsidDel="00450680">
          <w:rPr>
            <w:rFonts w:ascii="TH SarabunPSK" w:hAnsi="TH SarabunPSK" w:cs="TH SarabunPSK"/>
            <w:sz w:val="32"/>
            <w:szCs w:val="32"/>
            <w:cs/>
          </w:rPr>
          <w:delText xml:space="preserve">– </w:delText>
        </w:r>
      </w:del>
      <w:r w:rsidR="000C47DF">
        <w:rPr>
          <w:rFonts w:ascii="TH SarabunPSK" w:hAnsi="TH SarabunPSK" w:cs="TH SarabunPSK" w:hint="cs"/>
          <w:sz w:val="32"/>
          <w:szCs w:val="32"/>
          <w:cs/>
        </w:rPr>
        <w:t>เลือก</w:t>
      </w:r>
      <w:ins w:id="1727" w:author="Suchaya Ananwattanaporn" w:date="2017-03-07T22:06:00Z">
        <w:r w:rsidR="00710DB5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</w:ins>
      <w:ins w:id="1728" w:author="Suchaya Ananwattanaporn" w:date="2017-03-07T22:03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>เพิ่มรายการ</w:t>
        </w:r>
      </w:ins>
      <w:ins w:id="1729" w:author="Suchaya Ananwattanaporn" w:date="2017-03-07T22:06:00Z">
        <w:r w:rsidR="00710DB5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730" w:author="Suchaya Ananwattanaporn" w:date="2017-03-07T22:03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 xml:space="preserve"> เพื่อทำการเพิ่มรายการสินค้า</w:t>
        </w:r>
      </w:ins>
      <w:ins w:id="1731" w:author="Suchaya Ananwattanaporn" w:date="2017-03-07T22:07:00Z">
        <w:r w:rsidR="00710DB5">
          <w:rPr>
            <w:rFonts w:ascii="TH SarabunPSK" w:hAnsi="TH SarabunPSK" w:cs="TH SarabunPSK"/>
            <w:sz w:val="32"/>
            <w:szCs w:val="32"/>
            <w:cs/>
          </w:rPr>
          <w:t>/</w:t>
        </w:r>
        <w:r w:rsidR="00710DB5"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732" w:author="Suchaya Ananwattanaporn" w:date="2017-03-07T22:03:00Z">
        <w:r w:rsidR="00DD771B">
          <w:rPr>
            <w:rFonts w:ascii="TH SarabunPSK" w:hAnsi="TH SarabunPSK" w:cs="TH SarabunPSK" w:hint="cs"/>
            <w:sz w:val="32"/>
            <w:szCs w:val="32"/>
            <w:cs/>
          </w:rPr>
          <w:t xml:space="preserve"> โดยเลือกรายการ</w:t>
        </w:r>
      </w:ins>
      <w:ins w:id="1733" w:author="Suchaya Ananwattanaporn" w:date="2017-03-07T22:07:00Z">
        <w:r w:rsidR="00710DB5"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 w:rsidR="00710DB5">
          <w:rPr>
            <w:rFonts w:ascii="TH SarabunPSK" w:hAnsi="TH SarabunPSK" w:cs="TH SarabunPSK"/>
            <w:sz w:val="32"/>
            <w:szCs w:val="32"/>
            <w:cs/>
          </w:rPr>
          <w:t>/</w:t>
        </w:r>
        <w:r w:rsidR="00710DB5">
          <w:rPr>
            <w:rFonts w:ascii="TH SarabunPSK" w:hAnsi="TH SarabunPSK" w:cs="TH SarabunPSK" w:hint="cs"/>
            <w:sz w:val="32"/>
            <w:szCs w:val="32"/>
            <w:cs/>
          </w:rPr>
          <w:t>บริการที่ได้</w:t>
        </w:r>
      </w:ins>
      <w:del w:id="1734" w:author="Suchaya Ananwattanaporn" w:date="2017-03-07T22:07:00Z">
        <w:r w:rsidR="000C47DF" w:rsidDel="00710DB5">
          <w:rPr>
            <w:rFonts w:ascii="TH SarabunPSK" w:hAnsi="TH SarabunPSK" w:cs="TH SarabunPSK" w:hint="cs"/>
            <w:sz w:val="32"/>
            <w:szCs w:val="32"/>
            <w:cs/>
          </w:rPr>
          <w:delText>จากข้อมูลที่เคย</w:delText>
        </w:r>
      </w:del>
      <w:r w:rsidR="000C47DF">
        <w:rPr>
          <w:rFonts w:ascii="TH SarabunPSK" w:hAnsi="TH SarabunPSK" w:cs="TH SarabunPSK" w:hint="cs"/>
          <w:sz w:val="32"/>
          <w:szCs w:val="32"/>
          <w:cs/>
        </w:rPr>
        <w:t>สร้าง</w:t>
      </w:r>
      <w:ins w:id="1735" w:author="Suchaya Ananwattanaporn" w:date="2017-03-07T22:07:00Z">
        <w:r w:rsidR="00710DB5">
          <w:rPr>
            <w:rFonts w:ascii="TH SarabunPSK" w:hAnsi="TH SarabunPSK" w:cs="TH SarabunPSK" w:hint="cs"/>
            <w:sz w:val="32"/>
            <w:szCs w:val="32"/>
            <w:cs/>
          </w:rPr>
          <w:t>ข้อมูล</w:t>
        </w:r>
      </w:ins>
      <w:r w:rsidR="000C47DF">
        <w:rPr>
          <w:rFonts w:ascii="TH SarabunPSK" w:hAnsi="TH SarabunPSK" w:cs="TH SarabunPSK" w:hint="cs"/>
          <w:sz w:val="32"/>
          <w:szCs w:val="32"/>
          <w:cs/>
        </w:rPr>
        <w:t xml:space="preserve">ไว้จากหน้าจอ </w:t>
      </w:r>
      <w:r w:rsidR="000C47DF" w:rsidRPr="00AC3E9F">
        <w:rPr>
          <w:rFonts w:ascii="TH SarabunPSK" w:hAnsi="TH SarabunPSK" w:cs="TH SarabunPSK"/>
          <w:sz w:val="32"/>
          <w:szCs w:val="32"/>
          <w:cs/>
        </w:rPr>
        <w:t>"</w:t>
      </w:r>
      <w:del w:id="1736" w:author="Suchaya Ananwattanaporn" w:date="2017-03-07T22:08:00Z">
        <w:r w:rsidR="000C47DF" w:rsidRPr="00AC3E9F" w:rsidDel="00710DB5">
          <w:rPr>
            <w:rFonts w:ascii="TH SarabunPSK" w:hAnsi="TH SarabunPSK" w:cs="TH SarabunPSK"/>
            <w:sz w:val="32"/>
            <w:szCs w:val="32"/>
            <w:cs/>
          </w:rPr>
          <w:delText>การ</w:delText>
        </w:r>
      </w:del>
      <w:r w:rsidR="000C47DF" w:rsidRPr="00AC3E9F">
        <w:rPr>
          <w:rFonts w:ascii="TH SarabunPSK" w:hAnsi="TH SarabunPSK" w:cs="TH SarabunPSK"/>
          <w:sz w:val="32"/>
          <w:szCs w:val="32"/>
          <w:cs/>
        </w:rPr>
        <w:t>ตั้งค่า</w:t>
      </w:r>
      <w:del w:id="1737" w:author="Suchaya Ananwattanaporn" w:date="2017-03-07T22:03:00Z">
        <w:r w:rsidR="000C47DF" w:rsidRPr="00AC3E9F" w:rsidDel="00DD771B">
          <w:rPr>
            <w:rFonts w:ascii="TH SarabunPSK" w:hAnsi="TH SarabunPSK" w:cs="TH SarabunPSK"/>
            <w:sz w:val="32"/>
            <w:szCs w:val="32"/>
            <w:cs/>
          </w:rPr>
          <w:delText>-</w:delText>
        </w:r>
      </w:del>
      <w:r w:rsidR="000C47DF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0C47DF" w:rsidRPr="00AC3E9F">
        <w:rPr>
          <w:rFonts w:ascii="TH SarabunPSK" w:hAnsi="TH SarabunPSK" w:cs="TH SarabunPSK"/>
          <w:sz w:val="32"/>
          <w:szCs w:val="32"/>
          <w:cs/>
        </w:rPr>
        <w:t>"</w:t>
      </w:r>
      <w:ins w:id="1738" w:author="Suchaya Ananwattanaporn" w:date="2017-03-07T22:11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ข้อมูลจะปรากฏ จากนั้นทำการกรอกจำนวนสินค้า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</w:t>
        </w:r>
      </w:ins>
      <w:ins w:id="1739" w:author="Suchaya Ananwattanaporn" w:date="2017-03-07T22:12:00Z">
        <w:r>
          <w:rPr>
            <w:rFonts w:ascii="TH SarabunPSK" w:hAnsi="TH SarabunPSK" w:cs="TH SarabunPSK" w:hint="cs"/>
            <w:sz w:val="32"/>
            <w:szCs w:val="32"/>
            <w:cs/>
          </w:rPr>
          <w:t>และส่วนลด</w:t>
        </w:r>
      </w:ins>
      <w:r w:rsidR="000C47DF">
        <w:rPr>
          <w:rFonts w:ascii="TH SarabunPSK" w:hAnsi="TH SarabunPSK" w:cs="TH SarabunPSK" w:hint="cs"/>
          <w:sz w:val="32"/>
          <w:szCs w:val="32"/>
          <w:cs/>
        </w:rPr>
        <w:t xml:space="preserve"> หรือสร้าง</w:t>
      </w:r>
      <w:ins w:id="1740" w:author="Suchaya Ananwattanaporn" w:date="2017-03-07T22:08:00Z">
        <w:r w:rsidR="0075013E">
          <w:rPr>
            <w:rFonts w:ascii="TH SarabunPSK" w:hAnsi="TH SarabunPSK" w:cs="TH SarabunPSK" w:hint="cs"/>
            <w:sz w:val="32"/>
            <w:szCs w:val="32"/>
            <w:cs/>
          </w:rPr>
          <w:t>รายการสินค้า</w:t>
        </w:r>
        <w:r w:rsidR="0075013E">
          <w:rPr>
            <w:rFonts w:ascii="TH SarabunPSK" w:hAnsi="TH SarabunPSK" w:cs="TH SarabunPSK"/>
            <w:sz w:val="32"/>
            <w:szCs w:val="32"/>
            <w:cs/>
          </w:rPr>
          <w:t>/</w:t>
        </w:r>
        <w:r w:rsidR="0075013E"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r w:rsidR="000C47DF">
        <w:rPr>
          <w:rFonts w:ascii="TH SarabunPSK" w:hAnsi="TH SarabunPSK" w:cs="TH SarabunPSK" w:hint="cs"/>
          <w:sz w:val="32"/>
          <w:szCs w:val="32"/>
          <w:cs/>
        </w:rPr>
        <w:t>ใหม่บนหน้านี้ โดย</w:t>
      </w:r>
      <w:ins w:id="1741" w:author="Suchaya Ananwattanaporn" w:date="2017-03-07T22:08:00Z">
        <w:r w:rsidR="0075013E">
          <w:rPr>
            <w:rFonts w:ascii="TH SarabunPSK" w:hAnsi="TH SarabunPSK" w:cs="TH SarabunPSK" w:hint="cs"/>
            <w:sz w:val="32"/>
            <w:szCs w:val="32"/>
            <w:cs/>
          </w:rPr>
          <w:t>กรอกข้อมูล</w:t>
        </w:r>
      </w:ins>
      <w:ins w:id="1742" w:author="Suchaya Ananwattanaporn" w:date="2017-03-07T22:09:00Z">
        <w:r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743" w:author="Suchaya Ananwattanaporn" w:date="2017-03-07T22:08:00Z">
        <w:r w:rsidR="0075013E">
          <w:rPr>
            <w:rFonts w:ascii="TH SarabunPSK" w:hAnsi="TH SarabunPSK" w:cs="TH SarabunPSK" w:hint="cs"/>
            <w:sz w:val="32"/>
            <w:szCs w:val="32"/>
            <w:cs/>
          </w:rPr>
          <w:t>ที่ต้องการสร้าง</w:t>
        </w:r>
      </w:ins>
      <w:ins w:id="1744" w:author="Suchaya Ananwattanaporn" w:date="2017-03-07T22:1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ให้ครบอย่างน้อย</w:t>
        </w:r>
      </w:ins>
      <w:ins w:id="1745" w:author="Suchaya Ananwattanaporn" w:date="2017-03-07T22:13:00Z">
        <w:r w:rsidRPr="00284CDB">
          <w:rPr>
            <w:rFonts w:ascii="TH SarabunPSK" w:hAnsi="TH SarabunPSK" w:cs="TH SarabunPSK"/>
            <w:sz w:val="32"/>
            <w:szCs w:val="32"/>
            <w:cs/>
          </w:rPr>
          <w:t>ต้องกรอกข้อมูลในฟิลด์ที่มีเครื่องหมาย * ให้ครบ</w:t>
        </w:r>
      </w:ins>
      <w:ins w:id="1746" w:author="Suchaya Ananwattanaporn" w:date="2017-03-07T22:1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747" w:author="Suchaya Ananwattanaporn" w:date="2017-03-07T22:08:00Z">
        <w:r w:rsidR="0075013E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2D0305" w:rsidRDefault="00450680" w:rsidP="00232CDD">
      <w:pPr>
        <w:ind w:left="720" w:firstLine="720"/>
        <w:rPr>
          <w:ins w:id="1748" w:author="Suchaya Ananwattanaporn" w:date="2017-03-07T22:25:00Z"/>
          <w:rFonts w:ascii="TH SarabunPSK" w:hAnsi="TH SarabunPSK" w:cs="TH SarabunPSK"/>
          <w:sz w:val="32"/>
          <w:szCs w:val="32"/>
        </w:rPr>
      </w:pPr>
      <w:ins w:id="1749" w:author="Suchaya Ananwattanaporn" w:date="2017-03-07T22:09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แก้ไข </w:t>
        </w:r>
        <w:r>
          <w:rPr>
            <w:rFonts w:ascii="TH SarabunPSK" w:hAnsi="TH SarabunPSK" w:cs="TH SarabunPSK"/>
            <w:sz w:val="32"/>
            <w:szCs w:val="32"/>
          </w:rPr>
          <w:tab/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- </w:t>
        </w:r>
      </w:ins>
      <w:ins w:id="1750" w:author="Suchaya Ananwattanaporn" w:date="2017-03-07T22:14:00Z">
        <w:r>
          <w:rPr>
            <w:rFonts w:ascii="TH SarabunPSK" w:hAnsi="TH SarabunPSK" w:cs="TH SarabunPSK" w:hint="cs"/>
            <w:sz w:val="32"/>
            <w:szCs w:val="32"/>
            <w:cs/>
          </w:rPr>
          <w:t>เลือกแก้ไข ท้ายรายการสินค้าและบริการที่ต้องการแก้ไข ทำการแก้ไขข้อมูล</w:t>
        </w:r>
      </w:ins>
      <w:ins w:id="1751" w:author="Suchaya Ananwattanaporn" w:date="2017-03-07T22:45:00Z">
        <w:r w:rsidR="00613D59">
          <w:rPr>
            <w:rFonts w:ascii="TH SarabunPSK" w:hAnsi="TH SarabunPSK" w:cs="TH SarabunPSK" w:hint="cs"/>
            <w:sz w:val="32"/>
            <w:szCs w:val="32"/>
            <w:cs/>
          </w:rPr>
          <w:t>ที่หน้า</w:t>
        </w:r>
        <w:r w:rsidR="00613D59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 w:rsidR="00613D59"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  <w:r w:rsidR="00613D59">
          <w:rPr>
            <w:rFonts w:ascii="TH SarabunPSK" w:hAnsi="TH SarabunPSK" w:cs="TH SarabunPSK"/>
            <w:sz w:val="32"/>
            <w:szCs w:val="32"/>
            <w:cs/>
          </w:rPr>
          <w:t>/</w:t>
        </w:r>
        <w:r w:rsidR="00613D59"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 w:rsidR="00613D59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752" w:author="Suchaya Ananwattanaporn" w:date="2017-03-07T22:14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เลือก</w:t>
        </w:r>
      </w:ins>
      <w:ins w:id="1753" w:author="Suchaya Ananwattanaporn" w:date="2017-03-07T22:26:00Z">
        <w:r w:rsidR="002D0305">
          <w:rPr>
            <w:rFonts w:ascii="TH SarabunPSK" w:hAnsi="TH SarabunPSK" w:cs="TH SarabunPSK" w:hint="cs"/>
            <w:sz w:val="32"/>
            <w:szCs w:val="32"/>
            <w:cs/>
          </w:rPr>
          <w:t xml:space="preserve">ปุ่ม </w:t>
        </w:r>
        <w:r w:rsidR="002D0305"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1754" w:author="Suchaya Ananwattanaporn" w:date="2017-03-07T22:14:00Z">
        <w:r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</w:ins>
      <w:ins w:id="1755" w:author="Suchaya Ananwattanaporn" w:date="2017-03-07T22:26:00Z">
        <w:r w:rsidR="002D0305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756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450680" w:rsidRDefault="00450680" w:rsidP="00695B1D">
      <w:pPr>
        <w:ind w:left="720" w:firstLine="720"/>
        <w:rPr>
          <w:ins w:id="1757" w:author="Suchaya Ananwattanaporn" w:date="2017-03-07T22:31:00Z"/>
          <w:rFonts w:ascii="TH SarabunPSK" w:hAnsi="TH SarabunPSK" w:cs="TH SarabunPSK"/>
          <w:sz w:val="32"/>
          <w:szCs w:val="32"/>
        </w:rPr>
      </w:pPr>
      <w:ins w:id="1758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>หาก</w:t>
        </w:r>
      </w:ins>
      <w:ins w:id="1759" w:author="Suchaya Ananwattanaporn" w:date="2017-03-07T22:18:00Z">
        <w:r w:rsidR="00DD366B"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ins w:id="1760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>แก้ไข</w:t>
        </w:r>
      </w:ins>
      <w:ins w:id="1761" w:author="Suchaya Ananwattanaporn" w:date="2017-03-07T22:16:00Z">
        <w:r>
          <w:rPr>
            <w:rFonts w:ascii="TH SarabunPSK" w:hAnsi="TH SarabunPSK" w:cs="TH SarabunPSK" w:hint="cs"/>
            <w:sz w:val="32"/>
            <w:szCs w:val="32"/>
            <w:cs/>
          </w:rPr>
          <w:t>ข้อมูลสินค้า</w:t>
        </w:r>
      </w:ins>
      <w:ins w:id="1762" w:author="Suchaya Ananwattanaporn" w:date="2017-03-07T22:34:00Z">
        <w:r w:rsidR="005309D8">
          <w:rPr>
            <w:rFonts w:ascii="TH SarabunPSK" w:hAnsi="TH SarabunPSK" w:cs="TH SarabunPSK"/>
            <w:sz w:val="32"/>
            <w:szCs w:val="32"/>
            <w:cs/>
          </w:rPr>
          <w:t>/</w:t>
        </w:r>
        <w:r w:rsidR="005309D8"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763" w:author="Suchaya Ananwattanaporn" w:date="2017-03-07T22:16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764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>แล้ว</w:t>
        </w:r>
      </w:ins>
      <w:ins w:id="1765" w:author="Suchaya Ananwattanaporn" w:date="2017-03-07T22:18:00Z">
        <w:r w:rsidR="00DD366B">
          <w:rPr>
            <w:rFonts w:ascii="TH SarabunPSK" w:hAnsi="TH SarabunPSK" w:cs="TH SarabunPSK" w:hint="cs"/>
            <w:sz w:val="32"/>
            <w:szCs w:val="32"/>
            <w:cs/>
          </w:rPr>
          <w:t xml:space="preserve">ไม่ได้ทำการแก้ไข </w:t>
        </w:r>
      </w:ins>
      <w:ins w:id="1766" w:author="Suchaya Ananwattanaporn" w:date="2017-03-07T22:17:00Z">
        <w:r>
          <w:rPr>
            <w:rFonts w:ascii="TH SarabunPSK" w:hAnsi="TH SarabunPSK" w:cs="TH SarabunPSK" w:hint="cs"/>
            <w:sz w:val="32"/>
            <w:szCs w:val="32"/>
            <w:cs/>
          </w:rPr>
          <w:t>ต้องการ</w:t>
        </w:r>
      </w:ins>
      <w:ins w:id="1767" w:author="Suchaya Ananwattanaporn" w:date="2017-03-07T22:18:00Z">
        <w:r w:rsidR="00DD366B">
          <w:rPr>
            <w:rFonts w:ascii="TH SarabunPSK" w:hAnsi="TH SarabunPSK" w:cs="TH SarabunPSK" w:hint="cs"/>
            <w:sz w:val="32"/>
            <w:szCs w:val="32"/>
            <w:cs/>
          </w:rPr>
          <w:t xml:space="preserve">ออกจากหน้า </w:t>
        </w:r>
        <w:r w:rsidR="00DD366B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DD366B"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</w:ins>
      <w:ins w:id="1768" w:author="Suchaya Ananwattanaporn" w:date="2017-03-07T22:19:00Z">
        <w:r w:rsidR="00DD366B">
          <w:rPr>
            <w:rFonts w:ascii="TH SarabunPSK" w:hAnsi="TH SarabunPSK" w:cs="TH SarabunPSK"/>
            <w:sz w:val="32"/>
            <w:szCs w:val="32"/>
            <w:cs/>
          </w:rPr>
          <w:t>/</w:t>
        </w:r>
        <w:r w:rsidR="00DD366B"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</w:ins>
      <w:ins w:id="1769" w:author="Suchaya Ananwattanaporn" w:date="2017-03-07T22:18:00Z">
        <w:r w:rsidR="00DD366B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770" w:author="Suchaya Ananwattanaporn" w:date="2017-03-07T22:19:00Z">
        <w:r w:rsidR="00DD366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</w:ins>
      <w:ins w:id="1771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</w:ins>
      <w:ins w:id="1772" w:author="Suchaya Ananwattanaporn" w:date="2017-03-07T22:19:00Z">
        <w:r w:rsidR="00DD366B">
          <w:rPr>
            <w:rFonts w:ascii="TH SarabunPSK" w:hAnsi="TH SarabunPSK" w:cs="TH SarabunPSK" w:hint="cs"/>
            <w:sz w:val="32"/>
            <w:szCs w:val="32"/>
            <w:cs/>
          </w:rPr>
          <w:t xml:space="preserve">ปุ่ม </w:t>
        </w:r>
        <w:r w:rsidR="00DD366B">
          <w:rPr>
            <w:rFonts w:ascii="TH SarabunPSK" w:hAnsi="TH SarabunPSK" w:cs="TH SarabunPSK"/>
            <w:sz w:val="32"/>
            <w:szCs w:val="32"/>
            <w:cs/>
          </w:rPr>
          <w:t>“</w:t>
        </w:r>
      </w:ins>
      <w:ins w:id="1773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</w:ins>
      <w:ins w:id="1774" w:author="Suchaya Ananwattanaporn" w:date="2017-03-07T22:19:00Z">
        <w:r w:rsidR="00DD366B"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775" w:author="Suchaya Ananwattanaporn" w:date="2017-03-07T22:1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5309D8" w:rsidRPr="00232CDD" w:rsidRDefault="005309D8" w:rsidP="0096498A">
      <w:pPr>
        <w:ind w:left="720" w:firstLine="720"/>
        <w:rPr>
          <w:ins w:id="1776" w:author="Suchaya Ananwattanaporn" w:date="2017-03-07T22:25:00Z"/>
          <w:rFonts w:ascii="TH SarabunPSK" w:hAnsi="TH SarabunPSK" w:cs="TH SarabunPSK"/>
          <w:sz w:val="32"/>
          <w:szCs w:val="32"/>
        </w:rPr>
      </w:pPr>
      <w:ins w:id="1777" w:author="Suchaya Ananwattanaporn" w:date="2017-03-07T22:31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</w:ins>
      <w:ins w:id="1778" w:author="Suchaya Ananwattanaporn" w:date="2017-03-07T22:34:00Z"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779" w:author="Suchaya Ananwattanaporn" w:date="2017-03-07T22:31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ทำการแก้ไขแล้วและได้เลือกปุ่ม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หากเปลี่ยนใจต้องการบันทึกให้เลือกปุ่ม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D0305" w:rsidRDefault="002D0305" w:rsidP="002D0305">
      <w:pPr>
        <w:ind w:left="720" w:firstLine="720"/>
        <w:rPr>
          <w:ins w:id="1780" w:author="Suchaya Ananwattanaporn" w:date="2017-03-07T22:34:00Z"/>
          <w:rFonts w:ascii="TH SarabunPSK" w:hAnsi="TH SarabunPSK" w:cs="TH SarabunPSK"/>
          <w:sz w:val="32"/>
          <w:szCs w:val="32"/>
        </w:rPr>
      </w:pPr>
      <w:ins w:id="1781" w:author="Suchaya Ananwattanaporn" w:date="2017-03-07T22:25:00Z">
        <w:r>
          <w:rPr>
            <w:rFonts w:ascii="TH SarabunPSK" w:hAnsi="TH SarabunPSK" w:cs="TH SarabunPSK" w:hint="cs"/>
            <w:sz w:val="32"/>
            <w:szCs w:val="32"/>
            <w:cs/>
          </w:rPr>
          <w:lastRenderedPageBreak/>
          <w:t>หากเลือกแก้ไขข้อมูลสินค้า</w:t>
        </w:r>
      </w:ins>
      <w:ins w:id="1782" w:author="Suchaya Ananwattanaporn" w:date="2017-03-07T22:35:00Z">
        <w:r w:rsidR="005309D8">
          <w:rPr>
            <w:rFonts w:ascii="TH SarabunPSK" w:hAnsi="TH SarabunPSK" w:cs="TH SarabunPSK"/>
            <w:sz w:val="32"/>
            <w:szCs w:val="32"/>
            <w:cs/>
          </w:rPr>
          <w:t>/</w:t>
        </w:r>
        <w:r w:rsidR="005309D8"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783" w:author="Suchaya Ananwattanaporn" w:date="2017-03-07T22:2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ทำการแก้ไข</w:t>
        </w:r>
      </w:ins>
      <w:ins w:id="1784" w:author="Suchaya Ananwattanaporn" w:date="2017-03-07T22:27:00Z">
        <w:r>
          <w:rPr>
            <w:rFonts w:ascii="TH SarabunPSK" w:hAnsi="TH SarabunPSK" w:cs="TH SarabunPSK" w:hint="cs"/>
            <w:sz w:val="32"/>
            <w:szCs w:val="32"/>
            <w:cs/>
          </w:rPr>
          <w:t>แล้ว</w:t>
        </w:r>
      </w:ins>
      <w:ins w:id="1785" w:author="Suchaya Ananwattanaporn" w:date="2017-03-07T22:2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786" w:author="Suchaya Ananwattanaporn" w:date="2017-03-07T22:26:00Z">
        <w:r>
          <w:rPr>
            <w:rFonts w:ascii="TH SarabunPSK" w:hAnsi="TH SarabunPSK" w:cs="TH SarabunPSK" w:hint="cs"/>
            <w:sz w:val="32"/>
            <w:szCs w:val="32"/>
            <w:cs/>
          </w:rPr>
          <w:t>ไม่ต้องการบันทึก</w:t>
        </w:r>
      </w:ins>
      <w:ins w:id="1787" w:author="Suchaya Ananwattanaporn" w:date="2017-03-07T22:2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  <w:ins w:id="1788" w:author="Suchaya Ananwattanaporn" w:date="2017-03-07T22:29:00Z">
        <w:r w:rsidR="005309D8">
          <w:rPr>
            <w:rFonts w:ascii="TH SarabunPSK" w:hAnsi="TH SarabunPSK" w:cs="TH SarabunPSK" w:hint="cs"/>
            <w:sz w:val="32"/>
            <w:szCs w:val="32"/>
            <w:cs/>
          </w:rPr>
          <w:t>จากนั้นเลือกปุ่ม</w:t>
        </w:r>
        <w:r w:rsidR="005309D8"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</w:ins>
      <w:ins w:id="1789" w:author="Suchaya Ananwattanaporn" w:date="2017-03-07T22:30:00Z">
        <w:r w:rsidR="005309D8">
          <w:rPr>
            <w:rFonts w:ascii="TH SarabunPSK" w:hAnsi="TH SarabunPSK" w:cs="TH SarabunPSK" w:hint="cs"/>
            <w:sz w:val="32"/>
            <w:szCs w:val="32"/>
            <w:cs/>
          </w:rPr>
          <w:t>ไม่</w:t>
        </w:r>
      </w:ins>
      <w:ins w:id="1790" w:author="Suchaya Ananwattanaporn" w:date="2017-03-07T22:29:00Z">
        <w:r w:rsidR="005309D8"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  <w:r w:rsidR="005309D8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5309D8" w:rsidRPr="00613D59" w:rsidRDefault="005309D8" w:rsidP="005309D8">
      <w:pPr>
        <w:ind w:left="720" w:firstLine="720"/>
        <w:rPr>
          <w:ins w:id="1791" w:author="Suchaya Ananwattanaporn" w:date="2017-03-07T22:34:00Z"/>
          <w:rFonts w:ascii="TH SarabunPSK" w:hAnsi="TH SarabunPSK" w:cs="TH SarabunPSK"/>
          <w:sz w:val="32"/>
          <w:szCs w:val="32"/>
          <w:cs/>
        </w:rPr>
      </w:pPr>
      <w:ins w:id="1792" w:author="Suchaya Ananwattanaporn" w:date="2017-03-07T22:34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</w:ins>
      <w:ins w:id="1793" w:author="Suchaya Ananwattanaporn" w:date="2017-03-07T22:35:00Z"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</w:t>
        </w:r>
      </w:ins>
      <w:ins w:id="1794" w:author="Suchaya Ananwattanaporn" w:date="2017-03-07T22:34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ทำการแก้ไขแล้ว ไม่ต้องการบันทึกเลือกปุ่ม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จาก</w:t>
        </w:r>
      </w:ins>
      <w:ins w:id="1795" w:author="Suchaya Ananwattanaporn" w:date="2017-03-07T22:35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หากต้องการกลับไปแก้ไขต่อให้</w:t>
        </w:r>
      </w:ins>
      <w:ins w:id="1796" w:author="Suchaya Ananwattanaporn" w:date="2017-03-07T22:34:00Z">
        <w:r>
          <w:rPr>
            <w:rFonts w:ascii="TH SarabunPSK" w:hAnsi="TH SarabunPSK" w:cs="TH SarabunPSK" w:hint="cs"/>
            <w:sz w:val="32"/>
            <w:szCs w:val="32"/>
            <w:cs/>
          </w:rPr>
          <w:t>เลือกปุ่ม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</w:t>
        </w:r>
      </w:ins>
      <w:ins w:id="1797" w:author="Suchaya Ananwattanaporn" w:date="2017-03-07T22:35:00Z">
        <w:r w:rsidR="00613D59">
          <w:rPr>
            <w:rFonts w:ascii="TH SarabunPSK" w:hAnsi="TH SarabunPSK" w:cs="TH SarabunPSK" w:hint="cs"/>
            <w:sz w:val="32"/>
            <w:szCs w:val="32"/>
            <w:cs/>
          </w:rPr>
          <w:t>กเลิก</w:t>
        </w:r>
      </w:ins>
      <w:ins w:id="1798" w:author="Suchaya Ananwattanaporn" w:date="2017-03-07T22:34:00Z"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  <w:ins w:id="1799" w:author="Suchaya Ananwattanaporn" w:date="2017-03-07T22:44:00Z">
        <w:r w:rsidR="00613D59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613D59">
          <w:rPr>
            <w:rFonts w:ascii="TH SarabunPSK" w:hAnsi="TH SarabunPSK" w:cs="TH SarabunPSK" w:hint="cs"/>
            <w:sz w:val="32"/>
            <w:szCs w:val="32"/>
            <w:cs/>
          </w:rPr>
          <w:t xml:space="preserve">เพื่อกลับไปยังหน้า </w:t>
        </w:r>
        <w:r w:rsidR="00613D59">
          <w:rPr>
            <w:rFonts w:ascii="TH SarabunPSK" w:hAnsi="TH SarabunPSK" w:cs="TH SarabunPSK"/>
            <w:sz w:val="32"/>
            <w:szCs w:val="32"/>
            <w:cs/>
          </w:rPr>
          <w:t>“</w:t>
        </w:r>
        <w:r w:rsidR="00613D59"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 w:rsidR="00613D59"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5309D8" w:rsidRPr="005309D8" w:rsidRDefault="005309D8" w:rsidP="002D0305">
      <w:pPr>
        <w:ind w:left="720" w:firstLine="720"/>
        <w:rPr>
          <w:ins w:id="1800" w:author="Suchaya Ananwattanaporn" w:date="2017-03-07T22:25:00Z"/>
          <w:rFonts w:ascii="TH SarabunPSK" w:hAnsi="TH SarabunPSK" w:cs="TH SarabunPSK"/>
          <w:sz w:val="32"/>
          <w:szCs w:val="32"/>
          <w:cs/>
        </w:rPr>
      </w:pPr>
    </w:p>
    <w:p w:rsidR="000C47DF" w:rsidRDefault="00450680" w:rsidP="000C47DF">
      <w:pPr>
        <w:ind w:left="720" w:firstLine="720"/>
        <w:rPr>
          <w:ins w:id="1801" w:author="Suchaya Ananwattanaporn" w:date="2017-03-08T12:28:00Z"/>
          <w:rFonts w:ascii="TH SarabunPSK" w:hAnsi="TH SarabunPSK" w:cs="TH SarabunPSK"/>
          <w:sz w:val="32"/>
          <w:szCs w:val="32"/>
        </w:rPr>
      </w:pPr>
      <w:ins w:id="1802" w:author="Suchaya Ananwattanaporn" w:date="2017-03-07T22:09:00Z">
        <w:r>
          <w:rPr>
            <w:rFonts w:ascii="TH SarabunPSK" w:hAnsi="TH SarabunPSK" w:cs="TH SarabunPSK" w:hint="cs"/>
            <w:sz w:val="32"/>
            <w:szCs w:val="32"/>
            <w:cs/>
          </w:rPr>
          <w:t>ลบ</w:t>
        </w:r>
        <w:r>
          <w:rPr>
            <w:rFonts w:ascii="TH SarabunPSK" w:hAnsi="TH SarabunPSK" w:cs="TH SarabunPSK"/>
            <w:sz w:val="32"/>
            <w:szCs w:val="32"/>
            <w:cs/>
          </w:rPr>
          <w:tab/>
          <w:t xml:space="preserve">- </w:t>
        </w:r>
      </w:ins>
      <w:del w:id="1803" w:author="Suchaya Ananwattanaporn" w:date="2017-03-07T22:09:00Z">
        <w:r w:rsidR="000C47DF" w:rsidDel="00450680">
          <w:rPr>
            <w:rFonts w:ascii="TH SarabunPSK" w:hAnsi="TH SarabunPSK" w:cs="TH SarabunPSK" w:hint="cs"/>
            <w:sz w:val="32"/>
            <w:szCs w:val="32"/>
            <w:cs/>
          </w:rPr>
          <w:delText>จะทำงานบนหน้า</w:delText>
        </w:r>
      </w:del>
      <w:del w:id="1804" w:author="Suchaya Ananwattanaporn" w:date="2017-03-07T22:08:00Z">
        <w:r w:rsidR="000C47DF" w:rsidDel="0075013E">
          <w:rPr>
            <w:rFonts w:ascii="TH SarabunPSK" w:hAnsi="TH SarabunPSK" w:cs="TH SarabunPSK" w:hint="cs"/>
            <w:sz w:val="32"/>
            <w:szCs w:val="32"/>
            <w:cs/>
          </w:rPr>
          <w:delText>จอ</w:delText>
        </w:r>
      </w:del>
      <w:del w:id="1805" w:author="Suchaya Ananwattanaporn" w:date="2017-03-07T22:09:00Z">
        <w:r w:rsidR="000C47DF" w:rsidDel="00450680">
          <w:rPr>
            <w:rFonts w:ascii="TH SarabunPSK" w:hAnsi="TH SarabunPSK" w:cs="TH SarabunPSK" w:hint="cs"/>
            <w:sz w:val="32"/>
            <w:szCs w:val="32"/>
            <w:cs/>
          </w:rPr>
          <w:delText xml:space="preserve">ย่อย ที่เข้าได้ด้วยการกดปุ่ม “เพิ่มรายการ” </w:delText>
        </w:r>
      </w:del>
      <w:r w:rsidR="000C47DF">
        <w:rPr>
          <w:rFonts w:ascii="TH SarabunPSK" w:hAnsi="TH SarabunPSK" w:cs="TH SarabunPSK" w:hint="cs"/>
          <w:sz w:val="32"/>
          <w:szCs w:val="32"/>
          <w:cs/>
        </w:rPr>
        <w:t>หากต้องการลบสินค้า/บริการใดที่แสดงในตาราง ให้คลิกช่องสี่เหลี่ยม หน้าชื่อสินค้า/บริการที่ต้องการลบ แล้วคลิกปุ่ม “ลบรายการ”</w:t>
      </w:r>
    </w:p>
    <w:p w:rsidR="00797279" w:rsidRDefault="00797279" w:rsidP="000C47DF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797279" w:rsidRDefault="00797279" w:rsidP="00797279">
      <w:pPr>
        <w:ind w:left="720" w:firstLine="720"/>
        <w:rPr>
          <w:ins w:id="1806" w:author="Suchaya Ananwattanaporn" w:date="2017-03-08T12:28:00Z"/>
          <w:rFonts w:ascii="TH SarabunPSK" w:hAnsi="TH SarabunPSK" w:cs="TH SarabunPSK"/>
          <w:sz w:val="32"/>
          <w:szCs w:val="32"/>
        </w:rPr>
      </w:pPr>
      <w:ins w:id="1807" w:author="Suchaya Ananwattanaporn" w:date="2017-03-08T12:2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หมายเหตุ </w:t>
        </w:r>
      </w:ins>
    </w:p>
    <w:p w:rsidR="00797279" w:rsidRDefault="00797279" w:rsidP="00797279">
      <w:pPr>
        <w:ind w:left="720" w:firstLine="720"/>
        <w:rPr>
          <w:ins w:id="1808" w:author="Suchaya Ananwattanaporn" w:date="2017-03-08T12:28:00Z"/>
          <w:rFonts w:ascii="TH SarabunPSK" w:hAnsi="TH SarabunPSK" w:cs="TH SarabunPSK"/>
          <w:sz w:val="32"/>
          <w:szCs w:val="32"/>
          <w:cs/>
        </w:rPr>
      </w:pPr>
      <w:ins w:id="1809" w:author="Suchaya Ananwattanaporn" w:date="2017-03-08T12:28:00Z">
        <w:r w:rsidRPr="00C44F67">
          <w:rPr>
            <w:rFonts w:ascii="TH SarabunPSK" w:hAnsi="TH SarabunPSK" w:cs="TH SarabunPSK"/>
            <w:color w:val="000000"/>
            <w:sz w:val="32"/>
            <w:szCs w:val="32"/>
            <w:cs/>
          </w:rPr>
          <w:t>หมายเหตุ</w:t>
        </w:r>
        <w:r>
          <w:rPr>
            <w:rFonts w:ascii="TH SarabunPSK" w:hAnsi="TH SarabunPSK" w:cs="TH SarabunPSK" w:hint="cs"/>
            <w:color w:val="000000"/>
            <w:sz w:val="32"/>
            <w:szCs w:val="32"/>
            <w:cs/>
          </w:rPr>
          <w:t>ของการสร้างเอกสารใบนั้นๆ</w:t>
        </w:r>
      </w:ins>
    </w:p>
    <w:p w:rsidR="00FC2540" w:rsidRDefault="00FC2540" w:rsidP="000C47DF">
      <w:pPr>
        <w:ind w:left="720" w:firstLine="720"/>
        <w:rPr>
          <w:ins w:id="1810" w:author="Suchaya Ananwattanaporn" w:date="2017-03-08T00:01:00Z"/>
          <w:rFonts w:ascii="TH SarabunPSK" w:hAnsi="TH SarabunPSK" w:cs="TH SarabunPSK"/>
          <w:sz w:val="32"/>
          <w:szCs w:val="32"/>
        </w:rPr>
      </w:pPr>
    </w:p>
    <w:p w:rsidR="00FC2540" w:rsidRDefault="000C47DF" w:rsidP="000C47DF">
      <w:pPr>
        <w:ind w:left="720" w:firstLine="720"/>
        <w:rPr>
          <w:ins w:id="1811" w:author="Suchaya Ananwattanaporn" w:date="2017-03-08T00:01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ส่วนลดเพิ่มเติม </w:t>
      </w:r>
    </w:p>
    <w:p w:rsidR="00FC2540" w:rsidRDefault="000C47DF">
      <w:pPr>
        <w:ind w:left="1440" w:firstLine="720"/>
        <w:rPr>
          <w:rFonts w:ascii="TH SarabunPSK" w:hAnsi="TH SarabunPSK" w:cs="TH SarabunPSK"/>
          <w:sz w:val="32"/>
          <w:szCs w:val="32"/>
        </w:rPr>
        <w:pPrChange w:id="1812" w:author="Suchaya Ananwattanaporn" w:date="2017-03-08T00:01:00Z">
          <w:pPr>
            <w:ind w:left="720" w:firstLine="720"/>
          </w:pPr>
        </w:pPrChange>
      </w:pPr>
      <w:del w:id="1813" w:author="Suchaya Ananwattanaporn" w:date="2017-03-08T00:01:00Z">
        <w:r w:rsidDel="00FC2540">
          <w:rPr>
            <w:rFonts w:ascii="TH SarabunPSK" w:hAnsi="TH SarabunPSK" w:cs="TH SarabunPSK"/>
            <w:sz w:val="32"/>
            <w:szCs w:val="32"/>
            <w:cs/>
          </w:rPr>
          <w:delText>–</w:delText>
        </w:r>
        <w:r w:rsidDel="00FC2540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ins w:id="1814" w:author="Suchaya Ananwattanaporn" w:date="2017-03-07T23:24:00Z">
        <w:r w:rsidR="005A5EAF">
          <w:rPr>
            <w:rFonts w:ascii="TH SarabunPSK" w:hAnsi="TH SarabunPSK" w:cs="TH SarabunPSK" w:hint="cs"/>
            <w:sz w:val="32"/>
            <w:szCs w:val="32"/>
            <w:cs/>
          </w:rPr>
          <w:t>กรอก</w:t>
        </w:r>
      </w:ins>
      <w:r>
        <w:rPr>
          <w:rFonts w:ascii="TH SarabunPSK" w:hAnsi="TH SarabunPSK" w:cs="TH SarabunPSK" w:hint="cs"/>
          <w:sz w:val="32"/>
          <w:szCs w:val="32"/>
          <w:cs/>
        </w:rPr>
        <w:t>ส</w:t>
      </w:r>
      <w:del w:id="1815" w:author="Suchaya Ananwattanaporn" w:date="2017-03-07T23:24:00Z">
        <w:r w:rsidDel="005A5EAF">
          <w:rPr>
            <w:rFonts w:ascii="TH SarabunPSK" w:hAnsi="TH SarabunPSK" w:cs="TH SarabunPSK" w:hint="cs"/>
            <w:sz w:val="32"/>
            <w:szCs w:val="32"/>
            <w:cs/>
          </w:rPr>
          <w:delText>ามารถ</w:delText>
        </w:r>
      </w:del>
      <w:ins w:id="1816" w:author="Suchaya Ananwattanaporn" w:date="2017-03-07T23:24:00Z">
        <w:r w:rsidR="005A5EAF">
          <w:rPr>
            <w:rFonts w:ascii="TH SarabunPSK" w:hAnsi="TH SarabunPSK" w:cs="TH SarabunPSK" w:hint="cs"/>
            <w:sz w:val="32"/>
            <w:szCs w:val="32"/>
            <w:cs/>
          </w:rPr>
          <w:t xml:space="preserve">่วนลดเพิ่มเติม </w:t>
        </w:r>
      </w:ins>
      <w:r>
        <w:rPr>
          <w:rFonts w:ascii="TH SarabunPSK" w:hAnsi="TH SarabunPSK" w:cs="TH SarabunPSK" w:hint="cs"/>
          <w:sz w:val="32"/>
          <w:szCs w:val="32"/>
          <w:cs/>
        </w:rPr>
        <w:t>ใส่ได้ทั้งแบบเปอร์เซ็นต์ หรือแบบจำนวนเงิน (บาท)</w:t>
      </w:r>
    </w:p>
    <w:p w:rsidR="00FC2540" w:rsidRDefault="000C47DF" w:rsidP="000C47DF">
      <w:pPr>
        <w:ind w:left="720" w:firstLine="720"/>
        <w:rPr>
          <w:ins w:id="1817" w:author="Suchaya Ananwattanaporn" w:date="2017-03-08T00:01:00Z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อัตราภาษีมูลค่าเพิ่ม </w:t>
      </w:r>
    </w:p>
    <w:p w:rsidR="00BF40D8" w:rsidRDefault="000C47DF">
      <w:pPr>
        <w:ind w:left="1440" w:firstLine="720"/>
        <w:rPr>
          <w:rFonts w:ascii="TH SarabunPSK" w:hAnsi="TH SarabunPSK" w:cs="TH SarabunPSK"/>
          <w:sz w:val="32"/>
          <w:szCs w:val="32"/>
        </w:rPr>
        <w:pPrChange w:id="1818" w:author="Suchaya Ananwattanaporn" w:date="2017-03-08T12:28:00Z">
          <w:pPr>
            <w:ind w:left="720" w:firstLine="720"/>
          </w:pPr>
        </w:pPrChange>
      </w:pPr>
      <w:del w:id="1819" w:author="Suchaya Ananwattanaporn" w:date="2017-03-08T00:01:00Z">
        <w:r w:rsidDel="00FC2540">
          <w:rPr>
            <w:rFonts w:ascii="TH SarabunPSK" w:hAnsi="TH SarabunPSK" w:cs="TH SarabunPSK"/>
            <w:sz w:val="32"/>
            <w:szCs w:val="32"/>
            <w:cs/>
          </w:rPr>
          <w:delText xml:space="preserve">– 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ค่าที่แสดง ถูกดึงมาจากหน้าจอ “รายละเอียดผู้ขาย” และสามารถแก้ไขให้เป็นอัตราภาษีมูลค่าเพิ่มที่ใช้สำหรับการสร้างเอกสารเฉพาะครั้งนั้นๆได้ โดย</w:t>
      </w:r>
      <w:ins w:id="1820" w:author="Suchaya Ananwattanaporn" w:date="2017-03-07T23:26:00Z">
        <w:r w:rsidR="00EB04FA">
          <w:rPr>
            <w:rFonts w:ascii="TH SarabunPSK" w:hAnsi="TH SarabunPSK" w:cs="TH SarabunPSK" w:hint="cs"/>
            <w:sz w:val="32"/>
            <w:szCs w:val="32"/>
            <w:cs/>
          </w:rPr>
          <w:t>จะมีผลกับทุกรายการที่อยู่ในเอกสารนั้นๆ และ</w:t>
        </w:r>
      </w:ins>
      <w:r>
        <w:rPr>
          <w:rFonts w:ascii="TH SarabunPSK" w:hAnsi="TH SarabunPSK" w:cs="TH SarabunPSK" w:hint="cs"/>
          <w:sz w:val="32"/>
          <w:szCs w:val="32"/>
          <w:cs/>
        </w:rPr>
        <w:t>ค่าจะไม่ถูกบันทึกกลับไปใน “อัตราภาษีมูลค่าเพิ่ม” บนหน้าจอ “</w:t>
      </w:r>
      <w:del w:id="1821" w:author="Suchaya Ananwattanaporn" w:date="2017-03-07T23:25:00Z">
        <w:r w:rsidDel="005A5EAF">
          <w:rPr>
            <w:rFonts w:ascii="TH SarabunPSK" w:hAnsi="TH SarabunPSK" w:cs="TH SarabunPSK" w:hint="cs"/>
            <w:sz w:val="32"/>
            <w:szCs w:val="32"/>
            <w:cs/>
          </w:rPr>
          <w:delText>รายละเอียด</w:delText>
        </w:r>
      </w:del>
      <w:ins w:id="1822" w:author="Suchaya Ananwattanaporn" w:date="2017-03-07T23:25:00Z">
        <w:r w:rsidR="005A5EAF">
          <w:rPr>
            <w:rFonts w:ascii="TH SarabunPSK" w:hAnsi="TH SarabunPSK" w:cs="TH SarabunPSK" w:hint="cs"/>
            <w:sz w:val="32"/>
            <w:szCs w:val="32"/>
            <w:cs/>
          </w:rPr>
          <w:t>ตั้งค่า</w:t>
        </w:r>
      </w:ins>
      <w:r>
        <w:rPr>
          <w:rFonts w:ascii="TH SarabunPSK" w:hAnsi="TH SarabunPSK" w:cs="TH SarabunPSK" w:hint="cs"/>
          <w:sz w:val="32"/>
          <w:szCs w:val="32"/>
          <w:cs/>
        </w:rPr>
        <w:t>ผู้ขาย”</w:t>
      </w:r>
    </w:p>
    <w:p w:rsidR="0050571E" w:rsidDel="00797279" w:rsidRDefault="0050571E" w:rsidP="000C47DF">
      <w:pPr>
        <w:ind w:left="720" w:firstLine="720"/>
        <w:rPr>
          <w:del w:id="1823" w:author="Suchaya Ananwattanaporn" w:date="2017-03-08T12:28:00Z"/>
          <w:rFonts w:ascii="TH SarabunPSK" w:hAnsi="TH SarabunPSK" w:cs="TH SarabunPSK"/>
          <w:sz w:val="32"/>
          <w:szCs w:val="32"/>
          <w:cs/>
        </w:rPr>
      </w:pPr>
      <w:del w:id="1824" w:author="Suchaya Ananwattanaporn" w:date="2017-03-08T12:28:00Z">
        <w:r w:rsidDel="00797279">
          <w:rPr>
            <w:rFonts w:ascii="TH SarabunPSK" w:hAnsi="TH SarabunPSK" w:cs="TH SarabunPSK" w:hint="cs"/>
            <w:sz w:val="32"/>
            <w:szCs w:val="32"/>
            <w:cs/>
          </w:rPr>
          <w:delText xml:space="preserve">หมายเหตุ </w:delText>
        </w:r>
      </w:del>
      <w:del w:id="1825" w:author="Suchaya Ananwattanaporn" w:date="2017-03-08T00:01:00Z">
        <w:r w:rsidDel="00FC2540">
          <w:rPr>
            <w:rFonts w:ascii="TH SarabunPSK" w:hAnsi="TH SarabunPSK" w:cs="TH SarabunPSK"/>
            <w:sz w:val="32"/>
            <w:szCs w:val="32"/>
            <w:cs/>
          </w:rPr>
          <w:delText>–</w:delText>
        </w:r>
        <w:r w:rsidDel="00FC2540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del w:id="1826" w:author="Suchaya Ananwattanaporn" w:date="2017-03-08T12:28:00Z">
        <w:r w:rsidR="00D55A9E" w:rsidRPr="00C44F67" w:rsidDel="00797279">
          <w:rPr>
            <w:rFonts w:ascii="TH SarabunPSK" w:hAnsi="TH SarabunPSK" w:cs="TH SarabunPSK"/>
            <w:color w:val="000000"/>
            <w:sz w:val="32"/>
            <w:szCs w:val="32"/>
            <w:cs/>
          </w:rPr>
          <w:delText>หมายเหตุ</w:delText>
        </w:r>
        <w:r w:rsidR="00D55A9E" w:rsidDel="00797279">
          <w:rPr>
            <w:rFonts w:ascii="TH SarabunPSK" w:hAnsi="TH SarabunPSK" w:cs="TH SarabunPSK" w:hint="cs"/>
            <w:color w:val="000000"/>
            <w:sz w:val="32"/>
            <w:szCs w:val="32"/>
            <w:cs/>
          </w:rPr>
          <w:delText>ของการสร้างเอกสารใบนั้นๆ</w:delText>
        </w:r>
      </w:del>
    </w:p>
    <w:p w:rsidR="00FC2540" w:rsidRDefault="00FC2540">
      <w:pPr>
        <w:rPr>
          <w:ins w:id="1827" w:author="Suchaya Ananwattanaporn" w:date="2017-03-08T00:01:00Z"/>
          <w:rFonts w:ascii="TH SarabunPSK" w:hAnsi="TH SarabunPSK" w:cs="TH SarabunPSK"/>
          <w:sz w:val="32"/>
          <w:szCs w:val="32"/>
        </w:rPr>
        <w:pPrChange w:id="1828" w:author="Suchaya Ananwattanaporn" w:date="2017-03-08T12:28:00Z">
          <w:pPr>
            <w:ind w:left="720" w:firstLine="720"/>
          </w:pPr>
        </w:pPrChange>
      </w:pPr>
    </w:p>
    <w:p w:rsidR="000C47DF" w:rsidDel="00FC2540" w:rsidRDefault="008F4814" w:rsidP="000C47DF">
      <w:pPr>
        <w:ind w:left="720" w:firstLine="720"/>
        <w:rPr>
          <w:del w:id="1829" w:author="Suchaya Ananwattanaporn" w:date="2017-03-08T00:01:00Z"/>
          <w:rFonts w:ascii="TH SarabunPSK" w:hAnsi="TH SarabunPSK" w:cs="TH SarabunPSK"/>
          <w:sz w:val="32"/>
          <w:szCs w:val="32"/>
        </w:rPr>
      </w:pPr>
      <w:del w:id="1830" w:author="Suchaya Ananwattanaporn" w:date="2017-03-08T00:01:00Z">
        <w:r w:rsidDel="00FC2540">
          <w:rPr>
            <w:rFonts w:ascii="TH SarabunPSK" w:hAnsi="TH SarabunPSK" w:cs="TH SarabunPSK" w:hint="cs"/>
            <w:sz w:val="32"/>
            <w:szCs w:val="32"/>
            <w:cs/>
          </w:rPr>
          <w:delText xml:space="preserve">หากต้องการออกใบกำกับภาษีใบใหม่ </w:delText>
        </w:r>
        <w:r w:rsidR="0050571E" w:rsidDel="00FC2540">
          <w:rPr>
            <w:rFonts w:ascii="TH SarabunPSK" w:hAnsi="TH SarabunPSK" w:cs="TH SarabunPSK" w:hint="cs"/>
            <w:sz w:val="32"/>
            <w:szCs w:val="32"/>
            <w:cs/>
          </w:rPr>
          <w:delText>เพื่อยกเลิก</w:delText>
        </w:r>
        <w:r w:rsidDel="00FC2540">
          <w:rPr>
            <w:rFonts w:ascii="TH SarabunPSK" w:hAnsi="TH SarabunPSK" w:cs="TH SarabunPSK" w:hint="cs"/>
            <w:sz w:val="32"/>
            <w:szCs w:val="32"/>
            <w:cs/>
          </w:rPr>
          <w:delText xml:space="preserve">ใบเดิม ให้เลือก </w:delText>
        </w:r>
        <w:r w:rsidDel="00FC2540">
          <w:rPr>
            <w:rFonts w:ascii="TH SarabunPSK" w:hAnsi="TH SarabunPSK" w:cs="TH SarabunPSK"/>
            <w:sz w:val="32"/>
            <w:szCs w:val="32"/>
          </w:rPr>
          <w:delText xml:space="preserve">Radio button </w:delText>
        </w:r>
        <w:r w:rsidDel="00FC2540">
          <w:rPr>
            <w:rFonts w:ascii="TH SarabunPSK" w:hAnsi="TH SarabunPSK" w:cs="TH SarabunPSK" w:hint="cs"/>
            <w:sz w:val="32"/>
            <w:szCs w:val="32"/>
            <w:cs/>
          </w:rPr>
          <w:delText>“</w:delText>
        </w:r>
        <w:r w:rsidR="0050571E" w:rsidDel="00FC2540">
          <w:rPr>
            <w:rFonts w:ascii="TH SarabunPSK" w:hAnsi="TH SarabunPSK" w:cs="TH SarabunPSK" w:hint="cs"/>
            <w:sz w:val="32"/>
            <w:szCs w:val="32"/>
            <w:cs/>
          </w:rPr>
          <w:delText>ยกเลิกใบกำกับภาษี</w:delText>
        </w:r>
        <w:r w:rsidDel="00FC2540">
          <w:rPr>
            <w:rFonts w:ascii="TH SarabunPSK" w:hAnsi="TH SarabunPSK" w:cs="TH SarabunPSK" w:hint="cs"/>
            <w:sz w:val="32"/>
            <w:szCs w:val="32"/>
            <w:cs/>
          </w:rPr>
          <w:delText>ใบเดิม” โปรแกรมจะเปิดให้ใส่ข้อมูลใบกำกับภาษีเดิมเพื่ออ้างอิงได้</w:delText>
        </w:r>
      </w:del>
    </w:p>
    <w:p w:rsidR="00BF40D8" w:rsidRDefault="00C07726">
      <w:pPr>
        <w:ind w:left="720" w:firstLine="720"/>
        <w:rPr>
          <w:ins w:id="1831" w:author="Suchaya Ananwattanaporn" w:date="2017-03-08T12:19:00Z"/>
          <w:rFonts w:ascii="TH SarabunPSK" w:hAnsi="TH SarabunPSK" w:cs="TH SarabunPSK"/>
          <w:sz w:val="32"/>
          <w:szCs w:val="32"/>
        </w:rPr>
        <w:pPrChange w:id="1832" w:author="Suchaya Ananwattanaporn" w:date="2017-03-08T12:23:00Z">
          <w:pPr>
            <w:pStyle w:val="ListParagraph"/>
            <w:ind w:left="360" w:firstLine="360"/>
          </w:pPr>
        </w:pPrChange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เมื่อใส่ข้อมูลแล้ว สามารถคลิกปุ่ม “สร้าง </w:t>
      </w:r>
      <w:r>
        <w:rPr>
          <w:rFonts w:ascii="TH SarabunPSK" w:hAnsi="TH SarabunPSK" w:cs="TH SarabunPSK"/>
          <w:sz w:val="32"/>
          <w:szCs w:val="32"/>
        </w:rPr>
        <w:t>PDF</w:t>
      </w:r>
      <w:r>
        <w:rPr>
          <w:rFonts w:ascii="TH SarabunPSK" w:hAnsi="TH SarabunPSK" w:cs="TH SarabunPSK"/>
          <w:sz w:val="32"/>
          <w:szCs w:val="32"/>
          <w:cs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โปรแกรมจะนำข้อมูลบนหน้าจอ ไปสร้างเป็น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ins w:id="1833" w:author="Suchaya Ananwattanaporn" w:date="2017-03-08T12:21:00Z">
        <w:r w:rsidR="00BF40D8">
          <w:rPr>
            <w:rFonts w:ascii="TH SarabunPSK" w:hAnsi="TH SarabunPSK" w:cs="TH SarabunPSK" w:hint="cs"/>
            <w:sz w:val="32"/>
            <w:szCs w:val="32"/>
            <w:cs/>
          </w:rPr>
          <w:t xml:space="preserve"> ตั้งชื่อไฟล์ จากนั้น</w:t>
        </w:r>
      </w:ins>
      <w:del w:id="1834" w:author="Suchaya Ananwattanaporn" w:date="2017-03-08T12:21:00Z">
        <w:r w:rsidDel="00BF40D8">
          <w:rPr>
            <w:rFonts w:ascii="TH SarabunPSK" w:hAnsi="TH SarabunPSK" w:cs="TH SarabunPSK" w:hint="cs"/>
            <w:sz w:val="32"/>
            <w:szCs w:val="32"/>
            <w:cs/>
          </w:rPr>
          <w:delText>เพื่อ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บันทึกเก็บไว้</w:t>
      </w:r>
      <w:ins w:id="1835" w:author="Suchaya Ananwattanaporn" w:date="2017-03-08T12:21:00Z">
        <w:r w:rsidR="00BF40D8">
          <w:rPr>
            <w:rFonts w:ascii="TH SarabunPSK" w:hAnsi="TH SarabunPSK" w:cs="TH SarabunPSK" w:hint="cs"/>
            <w:sz w:val="32"/>
            <w:szCs w:val="32"/>
            <w:cs/>
          </w:rPr>
          <w:t>ใช้สำหรับการ</w:t>
        </w:r>
      </w:ins>
      <w:r>
        <w:rPr>
          <w:rFonts w:ascii="TH SarabunPSK" w:hAnsi="TH SarabunPSK" w:cs="TH SarabunPSK" w:hint="cs"/>
          <w:sz w:val="32"/>
          <w:szCs w:val="32"/>
          <w:cs/>
        </w:rPr>
        <w:t>ส่งอีเมลได้</w:t>
      </w:r>
    </w:p>
    <w:p w:rsidR="00C07726" w:rsidDel="00BF40D8" w:rsidRDefault="00BF40D8">
      <w:pPr>
        <w:ind w:left="720" w:firstLine="720"/>
        <w:rPr>
          <w:del w:id="1836" w:author="Suchaya Sunny" w:date="2017-01-19T10:28:00Z"/>
          <w:rFonts w:ascii="TH SarabunPSK" w:hAnsi="TH SarabunPSK" w:cs="TH SarabunPSK"/>
          <w:sz w:val="32"/>
          <w:szCs w:val="32"/>
        </w:rPr>
        <w:pPrChange w:id="1837" w:author="Suchaya Ananwattanaporn" w:date="2017-03-08T12:23:00Z">
          <w:pPr>
            <w:pStyle w:val="ListParagraph"/>
            <w:ind w:left="360" w:firstLine="360"/>
          </w:pPr>
        </w:pPrChange>
      </w:pPr>
      <w:ins w:id="1838" w:author="Suchaya Ananwattanaporn" w:date="2017-03-08T12:19:00Z">
        <w:r>
          <w:rPr>
            <w:rFonts w:ascii="TH SarabunPSK" w:hAnsi="TH SarabunPSK" w:cs="TH SarabunPSK" w:hint="cs"/>
            <w:sz w:val="32"/>
            <w:szCs w:val="32"/>
            <w:cs/>
          </w:rPr>
          <w:t>หากไม่ต้องการสร้างเลือก</w:t>
        </w:r>
      </w:ins>
      <w:ins w:id="1839" w:author="Suchaya Ananwattanaporn" w:date="2017-03-08T12:21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</w:ins>
      <w:ins w:id="1840" w:author="Suchaya Ananwattanaporn" w:date="2017-03-08T12:22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ไม่ต้องการบันทึกข้อมูลเลือก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ตกลง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หรือต้องการกลับไปแก้ไขข้อมูลเพื่อสร้างเอกสารเลือก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BF40D8" w:rsidRDefault="00BF40D8" w:rsidP="000C47DF">
      <w:pPr>
        <w:ind w:left="720" w:firstLine="720"/>
        <w:rPr>
          <w:ins w:id="1841" w:author="Suchaya Ananwattanaporn" w:date="2017-03-08T12:23:00Z"/>
          <w:rFonts w:ascii="TH SarabunPSK" w:hAnsi="TH SarabunPSK" w:cs="TH SarabunPSK"/>
          <w:sz w:val="32"/>
          <w:szCs w:val="32"/>
        </w:rPr>
      </w:pPr>
    </w:p>
    <w:p w:rsidR="00D56041" w:rsidRPr="001A30CC" w:rsidRDefault="00BF40D8">
      <w:pPr>
        <w:ind w:left="720" w:firstLine="720"/>
        <w:rPr>
          <w:ins w:id="1842" w:author="Suchaya Sunny" w:date="2017-01-18T18:18:00Z"/>
          <w:rFonts w:ascii="TH SarabunPSK" w:hAnsi="TH SarabunPSK" w:cs="TH SarabunPSK"/>
          <w:sz w:val="32"/>
          <w:szCs w:val="32"/>
        </w:rPr>
        <w:pPrChange w:id="1843" w:author="Suchaya Ananwattanaporn" w:date="2017-03-08T12:24:00Z">
          <w:pPr>
            <w:pStyle w:val="ListParagraph"/>
            <w:ind w:left="360" w:firstLine="360"/>
          </w:pPr>
        </w:pPrChange>
      </w:pPr>
      <w:ins w:id="1844" w:author="Suchaya Ananwattanaporn" w:date="2017-03-08T12:23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หากต้องการออกจากโปรแกรมเลือกปุ่ม ปิดโปรแกรม โปรแกรมจะปิดโดยทันทีไม่มีการเตือนและบันทึกข้อมูล</w:t>
        </w:r>
      </w:ins>
      <w:del w:id="1845" w:author="Suchaya Sunny" w:date="2017-01-19T10:28:00Z">
        <w:r w:rsidR="0050571E" w:rsidRPr="001A30CC" w:rsidDel="001A30CC">
          <w:rPr>
            <w:noProof/>
            <w:szCs w:val="22"/>
            <w:cs/>
            <w:rPrChange w:id="1846" w:author="Suchaya Sunny" w:date="2017-01-19T10:28:00Z">
              <w:rPr>
                <w:noProof/>
                <w:cs/>
              </w:rPr>
            </w:rPrChange>
          </w:rPr>
          <w:delText xml:space="preserve"> </w:delText>
        </w:r>
      </w:del>
      <w:del w:id="1847" w:author="Suchaya Sunny" w:date="2017-01-18T18:09:00Z">
        <w:r w:rsidR="0050571E" w:rsidDel="00BA0E4E">
          <w:rPr>
            <w:noProof/>
          </w:rPr>
          <w:drawing>
            <wp:inline distT="0" distB="0" distL="0" distR="0" wp14:anchorId="4487BB82" wp14:editId="26314CFC">
              <wp:extent cx="6645910" cy="3736340"/>
              <wp:effectExtent l="0" t="0" r="254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736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E3C3E" w:rsidDel="000D6FB3" w:rsidRDefault="001A30CC">
      <w:pPr>
        <w:pStyle w:val="ListParagraph"/>
        <w:ind w:left="567"/>
        <w:jc w:val="center"/>
        <w:rPr>
          <w:moveFrom w:id="1848" w:author="Suchaya Ananwattanaporn" w:date="2017-03-07T23:12:00Z"/>
          <w:rFonts w:ascii="TH SarabunPSK" w:hAnsi="TH SarabunPSK" w:cs="TH SarabunPSK"/>
          <w:sz w:val="32"/>
          <w:szCs w:val="32"/>
        </w:rPr>
        <w:pPrChange w:id="1849" w:author="Suchaya Sunny" w:date="2017-01-19T10:28:00Z">
          <w:pPr>
            <w:pStyle w:val="ListParagraph"/>
            <w:ind w:left="567"/>
          </w:pPr>
        </w:pPrChange>
      </w:pPr>
      <w:moveFromRangeStart w:id="1850" w:author="Suchaya Ananwattanaporn" w:date="2017-03-07T23:12:00Z" w:name="move476691693"/>
      <w:moveFrom w:id="1851" w:author="Suchaya Ananwattanaporn" w:date="2017-03-07T23:12:00Z">
        <w:ins w:id="1852" w:author="Suchaya Sunny" w:date="2017-01-19T10:28:00Z">
          <w:r w:rsidDel="000D6FB3">
            <w:rPr>
              <w:noProof/>
            </w:rPr>
            <w:drawing>
              <wp:inline distT="0" distB="0" distL="0" distR="0" wp14:anchorId="114947CA" wp14:editId="7DBED569">
                <wp:extent cx="3405164" cy="4303043"/>
                <wp:effectExtent l="0" t="0" r="5080" b="2540"/>
                <wp:docPr id="459" name="Picture 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4850" cy="4315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ins>
      </w:moveFrom>
    </w:p>
    <w:p w:rsidR="00C07726" w:rsidRPr="00C07726" w:rsidDel="000D6FB3" w:rsidRDefault="00C07726">
      <w:pPr>
        <w:ind w:left="2160" w:firstLine="720"/>
        <w:rPr>
          <w:moveFrom w:id="1853" w:author="Suchaya Ananwattanaporn" w:date="2017-03-07T23:12:00Z"/>
          <w:rFonts w:ascii="TH SarabunPSK" w:hAnsi="TH SarabunPSK" w:cs="TH SarabunPSK"/>
          <w:sz w:val="32"/>
          <w:szCs w:val="32"/>
        </w:rPr>
      </w:pPr>
      <w:bookmarkStart w:id="1854" w:name="_Toc476686615"/>
      <w:moveFrom w:id="1855" w:author="Suchaya Ananwattanaporn" w:date="2017-03-07T23:12:00Z">
        <w:r w:rsidRPr="00C07726" w:rsidDel="000D6FB3">
          <w:rPr>
            <w:rFonts w:ascii="TH SarabunPSK" w:hAnsi="TH SarabunPSK" w:cs="TH SarabunPSK"/>
            <w:sz w:val="32"/>
            <w:szCs w:val="32"/>
          </w:rPr>
          <w:t xml:space="preserve">Figure </w:t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F3402" w:rsidDel="000D6FB3">
          <w:rPr>
            <w:rFonts w:ascii="TH SarabunPSK" w:hAnsi="TH SarabunPSK" w:cs="TH SarabunPSK"/>
            <w:noProof/>
            <w:sz w:val="32"/>
            <w:szCs w:val="32"/>
          </w:rPr>
          <w:t>3</w:t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noBreakHyphen/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instrText xml:space="preserve"> SEQ Figure \</w:instrText>
        </w:r>
        <w:r w:rsidRPr="00C07726" w:rsidDel="000D6FB3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instrText xml:space="preserve">ARABIC \s 1 </w:instrText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F3402" w:rsidDel="000D6FB3">
          <w:rPr>
            <w:rFonts w:ascii="TH SarabunPSK" w:hAnsi="TH SarabunPSK" w:cs="TH SarabunPSK"/>
            <w:noProof/>
            <w:sz w:val="32"/>
            <w:szCs w:val="32"/>
          </w:rPr>
          <w:t>1</w:t>
        </w:r>
        <w:r w:rsidRPr="00C07726" w:rsidDel="000D6FB3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C07726" w:rsidDel="000D6FB3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C07726" w:rsidDel="000D6FB3">
          <w:rPr>
            <w:rFonts w:ascii="TH SarabunPSK" w:hAnsi="TH SarabunPSK" w:cs="TH SarabunPSK" w:hint="cs"/>
            <w:sz w:val="32"/>
            <w:szCs w:val="32"/>
            <w:cs/>
          </w:rPr>
          <w:t>หน้าจอ “</w:t>
        </w:r>
        <w:r w:rsidDel="000D6FB3">
          <w:rPr>
            <w:rFonts w:ascii="TH SarabunPSK" w:hAnsi="TH SarabunPSK" w:cs="TH SarabunPSK" w:hint="cs"/>
            <w:sz w:val="32"/>
            <w:szCs w:val="32"/>
            <w:cs/>
          </w:rPr>
          <w:t>สร้างใบกำกับภาษี</w:t>
        </w:r>
        <w:r w:rsidRPr="00C07726" w:rsidDel="000D6FB3">
          <w:rPr>
            <w:rFonts w:ascii="TH SarabunPSK" w:hAnsi="TH SarabunPSK" w:cs="TH SarabunPSK" w:hint="cs"/>
            <w:sz w:val="32"/>
            <w:szCs w:val="32"/>
            <w:cs/>
          </w:rPr>
          <w:t>”</w:t>
        </w:r>
        <w:bookmarkEnd w:id="1854"/>
      </w:moveFrom>
    </w:p>
    <w:moveFromRangeEnd w:id="1850"/>
    <w:p w:rsidR="00C07726" w:rsidRDefault="00C07726" w:rsidP="00C07726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</w:p>
    <w:p w:rsidR="00776A13" w:rsidRPr="00776A13" w:rsidRDefault="00776A13" w:rsidP="00776A13">
      <w:pPr>
        <w:pStyle w:val="ListParagraph"/>
        <w:keepNext/>
        <w:keepLines/>
        <w:numPr>
          <w:ilvl w:val="1"/>
          <w:numId w:val="48"/>
        </w:numPr>
        <w:spacing w:before="40"/>
        <w:outlineLvl w:val="1"/>
        <w:rPr>
          <w:rFonts w:ascii="TH SarabunPSK" w:eastAsiaTheme="majorEastAsia" w:hAnsi="TH SarabunPSK" w:cs="TH SarabunPSK"/>
          <w:b/>
          <w:bCs/>
          <w:color w:val="2E74B5" w:themeColor="accent1" w:themeShade="BF"/>
          <w:sz w:val="32"/>
          <w:szCs w:val="32"/>
        </w:rPr>
      </w:pPr>
      <w:bookmarkStart w:id="1856" w:name="_Toc476740281"/>
      <w:r>
        <w:rPr>
          <w:rFonts w:ascii="TH SarabunPSK" w:eastAsiaTheme="majorEastAsia" w:hAnsi="TH SarabunPSK" w:cs="TH SarabunPSK" w:hint="cs"/>
          <w:b/>
          <w:bCs/>
          <w:color w:val="0070C0"/>
          <w:sz w:val="32"/>
          <w:szCs w:val="32"/>
          <w:cs/>
        </w:rPr>
        <w:t>สร้างใบเพิ่มหนี้</w:t>
      </w:r>
      <w:bookmarkEnd w:id="1856"/>
    </w:p>
    <w:p w:rsidR="002007CC" w:rsidRDefault="002007CC">
      <w:pPr>
        <w:pStyle w:val="ListParagraph"/>
        <w:ind w:firstLine="720"/>
        <w:rPr>
          <w:ins w:id="1857" w:author="Suchaya Ananwattanaporn" w:date="2017-03-07T23:58:00Z"/>
          <w:rFonts w:ascii="TH SarabunPSK" w:hAnsi="TH SarabunPSK" w:cs="TH SarabunPSK"/>
          <w:sz w:val="32"/>
          <w:szCs w:val="32"/>
        </w:rPr>
        <w:pPrChange w:id="1858" w:author="Suchaya Ananwattanaporn" w:date="2017-03-07T23:56:00Z">
          <w:pPr>
            <w:pStyle w:val="ListParagraph"/>
            <w:numPr>
              <w:numId w:val="48"/>
            </w:numPr>
            <w:ind w:left="360" w:hanging="360"/>
          </w:pPr>
        </w:pPrChange>
      </w:pPr>
      <w:ins w:id="1859" w:author="Suchaya Ananwattanaporn" w:date="2017-03-07T23:56:00Z">
        <w:r w:rsidRPr="002007CC">
          <w:rPr>
            <w:rFonts w:ascii="TH SarabunPSK" w:hAnsi="TH SarabunPSK" w:cs="TH SarabunPSK" w:hint="cs"/>
            <w:sz w:val="32"/>
            <w:szCs w:val="32"/>
            <w:cs/>
          </w:rPr>
          <w:t>หน้า</w:t>
        </w:r>
        <w:r>
          <w:rPr>
            <w:rFonts w:ascii="TH SarabunPSK" w:hAnsi="TH SarabunPSK" w:cs="TH SarabunPSK" w:hint="cs"/>
            <w:sz w:val="32"/>
            <w:szCs w:val="32"/>
            <w:cs/>
          </w:rPr>
          <w:t>สร้างใบเพิ่มหนี้</w:t>
        </w:r>
        <w:r w:rsidRPr="002007CC">
          <w:rPr>
            <w:rFonts w:ascii="TH SarabunPSK" w:hAnsi="TH SarabunPSK" w:cs="TH SarabunPSK" w:hint="cs"/>
            <w:sz w:val="32"/>
            <w:szCs w:val="32"/>
            <w:cs/>
          </w:rPr>
          <w:t>เป็นหน้าสำหรับกรอกข้อมูลเพื่อสร้าง</w:t>
        </w:r>
      </w:ins>
      <w:ins w:id="1860" w:author="Suchaya Ananwattanaporn" w:date="2017-03-07T23:57:00Z">
        <w:r>
          <w:rPr>
            <w:rFonts w:ascii="TH SarabunPSK" w:hAnsi="TH SarabunPSK" w:cs="TH SarabunPSK" w:hint="cs"/>
            <w:sz w:val="32"/>
            <w:szCs w:val="32"/>
            <w:cs/>
          </w:rPr>
          <w:t>ใบเพิ่มหนี้</w:t>
        </w:r>
      </w:ins>
      <w:ins w:id="1861" w:author="Suchaya Ananwattanaporn" w:date="2017-03-07T23:56:00Z">
        <w:r w:rsidRPr="002007CC">
          <w:rPr>
            <w:rFonts w:ascii="TH SarabunPSK" w:hAnsi="TH SarabunPSK" w:cs="TH SarabunPSK" w:hint="cs"/>
            <w:sz w:val="32"/>
            <w:szCs w:val="32"/>
            <w:cs/>
          </w:rPr>
          <w:t xml:space="preserve"> จากหน้าจอหลักของโปรแกรมให้เลือก “</w:t>
        </w:r>
        <w:r>
          <w:rPr>
            <w:rFonts w:ascii="TH SarabunPSK" w:hAnsi="TH SarabunPSK" w:cs="TH SarabunPSK"/>
            <w:sz w:val="32"/>
            <w:szCs w:val="32"/>
            <w:cs/>
          </w:rPr>
          <w:t>สร้างใบเพิ่มหนี้</w:t>
        </w:r>
        <w:r w:rsidRPr="002007CC">
          <w:rPr>
            <w:rFonts w:ascii="TH SarabunPSK" w:hAnsi="TH SarabunPSK" w:cs="TH SarabunPSK" w:hint="cs"/>
            <w:sz w:val="32"/>
            <w:szCs w:val="32"/>
            <w:cs/>
          </w:rPr>
          <w:t>” จะเข้าสู่หน้าจอ “</w:t>
        </w:r>
      </w:ins>
      <w:ins w:id="1862" w:author="Suchaya Ananwattanaporn" w:date="2017-03-07T23:57:00Z">
        <w:r>
          <w:rPr>
            <w:rFonts w:ascii="TH SarabunPSK" w:hAnsi="TH SarabunPSK" w:cs="TH SarabunPSK"/>
            <w:sz w:val="32"/>
            <w:szCs w:val="32"/>
            <w:cs/>
          </w:rPr>
          <w:t>สร้างใบเพิ่มหนี้</w:t>
        </w:r>
      </w:ins>
      <w:ins w:id="1863" w:author="Suchaya Ananwattanaporn" w:date="2017-03-07T23:56:00Z">
        <w:r w:rsidRPr="002007CC">
          <w:rPr>
            <w:rFonts w:ascii="TH SarabunPSK" w:hAnsi="TH SarabunPSK" w:cs="TH SarabunPSK" w:hint="cs"/>
            <w:sz w:val="32"/>
            <w:szCs w:val="32"/>
            <w:cs/>
          </w:rPr>
          <w:t>” โดยกรอกหรือเลือกข้อมูลดังนี้</w:t>
        </w:r>
      </w:ins>
    </w:p>
    <w:p w:rsidR="00AE414F" w:rsidRPr="00AE414F" w:rsidRDefault="002007CC">
      <w:pPr>
        <w:pStyle w:val="ListParagraph"/>
        <w:ind w:left="1701"/>
        <w:rPr>
          <w:ins w:id="1864" w:author="Suchaya Ananwattanaporn" w:date="2017-03-08T12:12:00Z"/>
          <w:rFonts w:ascii="TH SarabunPSK" w:hAnsi="TH SarabunPSK" w:cs="TH SarabunPSK"/>
          <w:sz w:val="32"/>
          <w:szCs w:val="32"/>
          <w:rPrChange w:id="1865" w:author="Suchaya Ananwattanaporn" w:date="2017-03-08T12:15:00Z">
            <w:rPr>
              <w:ins w:id="1866" w:author="Suchaya Ananwattanaporn" w:date="2017-03-08T12:12:00Z"/>
            </w:rPr>
          </w:rPrChange>
        </w:rPr>
        <w:pPrChange w:id="1867" w:author="Suchaya Ananwattanaporn" w:date="2017-03-08T12:15:00Z">
          <w:pPr>
            <w:pStyle w:val="ListParagraph"/>
            <w:numPr>
              <w:numId w:val="48"/>
            </w:numPr>
            <w:ind w:left="360" w:hanging="360"/>
          </w:pPr>
        </w:pPrChange>
      </w:pPr>
      <w:ins w:id="1868" w:author="Suchaya Ananwattanaporn" w:date="2017-03-07T23:58:00Z">
        <w:r>
          <w:rPr>
            <w:noProof/>
          </w:rPr>
          <w:lastRenderedPageBreak/>
          <w:drawing>
            <wp:inline distT="0" distB="0" distL="0" distR="0" wp14:anchorId="2DA7A324" wp14:editId="27EFEA1D">
              <wp:extent cx="4594860" cy="3276600"/>
              <wp:effectExtent l="0" t="0" r="0" b="0"/>
              <wp:docPr id="463" name="Picture 4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49"/>
                      <a:srcRect l="8475" b="-12"/>
                      <a:stretch/>
                    </pic:blipFill>
                    <pic:spPr bwMode="auto">
                      <a:xfrm>
                        <a:off x="0" y="0"/>
                        <a:ext cx="4599885" cy="328018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1869" w:author="Suchaya Ananwattanaporn" w:date="2017-03-08T12:14:00Z">
        <w:r w:rsidR="00AE414F">
          <w:rPr>
            <w:noProof/>
            <w:cs/>
          </w:rPr>
          <w:t xml:space="preserve">         </w:t>
        </w:r>
        <w:r w:rsidR="00AE414F">
          <w:rPr>
            <w:noProof/>
          </w:rPr>
          <w:drawing>
            <wp:inline distT="0" distB="0" distL="0" distR="0" wp14:anchorId="0F272CE4" wp14:editId="6CF1D9DA">
              <wp:extent cx="4594860" cy="3261096"/>
              <wp:effectExtent l="0" t="0" r="0" b="0"/>
              <wp:docPr id="324" name="Picture 3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34178" cy="32890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C53BC" w:rsidRDefault="00AE414F">
      <w:pPr>
        <w:ind w:left="2160" w:firstLine="720"/>
        <w:rPr>
          <w:ins w:id="1870" w:author="Suchaya Ananwattanaporn" w:date="2017-03-08T12:16:00Z"/>
          <w:rFonts w:ascii="TH SarabunPSK" w:hAnsi="TH SarabunPSK" w:cs="TH SarabunPSK"/>
          <w:sz w:val="32"/>
          <w:szCs w:val="32"/>
        </w:rPr>
        <w:pPrChange w:id="1871" w:author="Suchaya Ananwattanaporn" w:date="2017-03-08T12:16:00Z">
          <w:pPr>
            <w:pStyle w:val="ListParagraph"/>
            <w:numPr>
              <w:numId w:val="48"/>
            </w:numPr>
            <w:ind w:left="360" w:hanging="360"/>
          </w:pPr>
        </w:pPrChange>
      </w:pPr>
      <w:ins w:id="1872" w:author="Suchaya Ananwattanaporn" w:date="2017-03-08T12:12:00Z">
        <w:r>
          <w:rPr>
            <w:rFonts w:ascii="TH SarabunPSK" w:hAnsi="TH SarabunPSK" w:cs="TH SarabunPSK"/>
            <w:sz w:val="32"/>
            <w:szCs w:val="32"/>
            <w:cs/>
          </w:rPr>
          <w:t xml:space="preserve">              </w:t>
        </w:r>
      </w:ins>
      <w:ins w:id="1873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1874" w:author="Suchaya Ananwattanaporn" w:date="2017-03-08T12:12:00Z">
        <w:r w:rsidRPr="00C0772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C07726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07726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Pr="00C07726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3</w:t>
      </w:r>
      <w:ins w:id="1875" w:author="Suchaya Ananwattanaporn" w:date="2017-03-08T12:12:00Z">
        <w:r w:rsidRPr="00C07726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C07726">
          <w:rPr>
            <w:rFonts w:ascii="TH SarabunPSK" w:hAnsi="TH SarabunPSK" w:cs="TH SarabunPSK"/>
            <w:sz w:val="32"/>
            <w:szCs w:val="32"/>
          </w:rPr>
          <w:noBreakHyphen/>
        </w:r>
        <w:r>
          <w:rPr>
            <w:rFonts w:ascii="TH SarabunPSK" w:hAnsi="TH SarabunPSK" w:cs="TH SarabunPSK"/>
            <w:sz w:val="32"/>
            <w:szCs w:val="32"/>
          </w:rPr>
          <w:t>3</w:t>
        </w:r>
        <w:r w:rsidRPr="00C0772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C07726">
          <w:rPr>
            <w:rFonts w:ascii="TH SarabunPSK" w:hAnsi="TH SarabunPSK" w:cs="TH SarabunPSK" w:hint="cs"/>
            <w:sz w:val="32"/>
            <w:szCs w:val="32"/>
            <w:cs/>
          </w:rPr>
          <w:t>หน้าจอ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สร้างใบเพิ่มหนี้</w:t>
        </w:r>
        <w:r w:rsidRPr="00C07726">
          <w:rPr>
            <w:rFonts w:ascii="TH SarabunPSK" w:hAnsi="TH SarabunPSK" w:cs="TH SarabunPSK" w:hint="cs"/>
            <w:sz w:val="32"/>
            <w:szCs w:val="32"/>
            <w:cs/>
          </w:rPr>
          <w:t>”</w:t>
        </w:r>
      </w:ins>
    </w:p>
    <w:p w:rsidR="009C53BC" w:rsidRPr="00AE414F" w:rsidRDefault="009C53BC">
      <w:pPr>
        <w:ind w:left="2160" w:firstLine="720"/>
        <w:rPr>
          <w:ins w:id="1876" w:author="Suchaya Ananwattanaporn" w:date="2017-03-08T12:12:00Z"/>
          <w:rFonts w:ascii="TH SarabunPSK" w:hAnsi="TH SarabunPSK" w:cs="TH SarabunPSK"/>
          <w:sz w:val="32"/>
          <w:szCs w:val="32"/>
          <w:rPrChange w:id="1877" w:author="Suchaya Ananwattanaporn" w:date="2017-03-08T12:15:00Z">
            <w:rPr>
              <w:ins w:id="1878" w:author="Suchaya Ananwattanaporn" w:date="2017-03-08T12:12:00Z"/>
            </w:rPr>
          </w:rPrChange>
        </w:rPr>
        <w:pPrChange w:id="1879" w:author="Suchaya Ananwattanaporn" w:date="2017-03-08T12:16:00Z">
          <w:pPr>
            <w:pStyle w:val="ListParagraph"/>
            <w:numPr>
              <w:numId w:val="48"/>
            </w:numPr>
            <w:ind w:left="360" w:hanging="360"/>
          </w:pPr>
        </w:pPrChange>
      </w:pPr>
    </w:p>
    <w:p w:rsidR="00CD0C60" w:rsidRDefault="00CD0C60" w:rsidP="00CD0C60">
      <w:pPr>
        <w:ind w:left="1440" w:firstLine="720"/>
        <w:rPr>
          <w:ins w:id="1880" w:author="Suchaya Ananwattanaporn" w:date="2017-03-08T12:16:00Z"/>
          <w:rFonts w:ascii="TH SarabunPSK" w:hAnsi="TH SarabunPSK" w:cs="TH SarabunPSK"/>
          <w:sz w:val="32"/>
          <w:szCs w:val="32"/>
        </w:rPr>
      </w:pPr>
      <w:ins w:id="1881" w:author="Suchaya Ananwattanaporn" w:date="2017-03-08T12:16:00Z">
        <w:r>
          <w:rPr>
            <w:rFonts w:ascii="TH SarabunPSK" w:hAnsi="TH SarabunPSK" w:cs="TH SarabunPSK" w:hint="cs"/>
            <w:sz w:val="32"/>
            <w:szCs w:val="32"/>
            <w:cs/>
          </w:rPr>
          <w:t>กรอกเลขที่ของใบกำกับภาษีใบเดิม</w:t>
        </w:r>
      </w:ins>
    </w:p>
    <w:p w:rsidR="00CD0C60" w:rsidRDefault="00CD0C60" w:rsidP="00CD0C60">
      <w:pPr>
        <w:ind w:left="1440" w:firstLine="720"/>
        <w:rPr>
          <w:ins w:id="1882" w:author="Suchaya Ananwattanaporn" w:date="2017-03-08T12:16:00Z"/>
          <w:rFonts w:ascii="TH SarabunPSK" w:hAnsi="TH SarabunPSK" w:cs="TH SarabunPSK"/>
          <w:sz w:val="32"/>
          <w:szCs w:val="32"/>
        </w:rPr>
      </w:pPr>
      <w:ins w:id="1883" w:author="Suchaya Ananwattanaporn" w:date="2017-03-08T12:16:00Z">
        <w:r>
          <w:rPr>
            <w:rFonts w:ascii="TH SarabunPSK" w:hAnsi="TH SarabunPSK" w:cs="TH SarabunPSK" w:hint="cs"/>
            <w:sz w:val="32"/>
            <w:szCs w:val="32"/>
            <w:cs/>
          </w:rPr>
          <w:t>เลือกวันที่เป็นวันที่ออกใบกำกับภาษีอันเก่าที่ต้องยกเลิก วันที่จะเลือกได้ไม่เกินวันที่ปัจจุบัน</w:t>
        </w:r>
      </w:ins>
    </w:p>
    <w:p w:rsidR="00CD0C60" w:rsidRDefault="00CD0C60" w:rsidP="00CD0C60">
      <w:pPr>
        <w:ind w:left="1440" w:firstLine="720"/>
        <w:rPr>
          <w:ins w:id="1884" w:author="Suchaya Ananwattanaporn" w:date="2017-03-08T12:25:00Z"/>
          <w:rFonts w:ascii="TH SarabunPSK" w:hAnsi="TH SarabunPSK" w:cs="TH SarabunPSK"/>
          <w:sz w:val="32"/>
          <w:szCs w:val="32"/>
        </w:rPr>
      </w:pPr>
      <w:ins w:id="1885" w:author="Suchaya Ananwattanaporn" w:date="2017-03-08T12:16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เลือกประเภทเอกสารอ้างอิง </w:t>
        </w:r>
      </w:ins>
    </w:p>
    <w:p w:rsidR="002657BB" w:rsidRDefault="002657BB" w:rsidP="00CD0C60">
      <w:pPr>
        <w:ind w:left="1440" w:firstLine="720"/>
        <w:rPr>
          <w:ins w:id="1886" w:author="Suchaya Ananwattanaporn" w:date="2017-03-08T12:25:00Z"/>
          <w:rFonts w:ascii="TH SarabunPSK" w:hAnsi="TH SarabunPSK" w:cs="TH SarabunPSK"/>
          <w:sz w:val="32"/>
          <w:szCs w:val="32"/>
        </w:rPr>
      </w:pPr>
    </w:p>
    <w:p w:rsidR="002657BB" w:rsidRPr="002657BB" w:rsidRDefault="002657BB" w:rsidP="00CD0C60">
      <w:pPr>
        <w:ind w:left="1440" w:firstLine="720"/>
        <w:rPr>
          <w:ins w:id="1887" w:author="Suchaya Ananwattanaporn" w:date="2017-03-08T12:16:00Z"/>
          <w:rFonts w:ascii="TH SarabunPSK" w:hAnsi="TH SarabunPSK" w:cs="TH SarabunPSK"/>
          <w:sz w:val="32"/>
          <w:szCs w:val="32"/>
          <w:cs/>
        </w:rPr>
      </w:pPr>
      <w:ins w:id="1888" w:author="Suchaya Ananwattanaporn" w:date="2017-03-08T12:25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สามารถทำการอ้างอิงได้มากที่สุด </w:t>
        </w:r>
        <w:r>
          <w:rPr>
            <w:rFonts w:ascii="TH SarabunPSK" w:hAnsi="TH SarabunPSK" w:cs="TH SarabunPSK"/>
            <w:sz w:val="32"/>
            <w:szCs w:val="32"/>
          </w:rPr>
          <w:t xml:space="preserve">5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ใบ โดยเลือกกรอกข้อมูลจาก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เพิ่มใบกำกับภาษีที่อ้างถึง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32E69" w:rsidRPr="002007CC" w:rsidRDefault="00232E69">
      <w:pPr>
        <w:pStyle w:val="ListParagraph"/>
        <w:ind w:firstLine="720"/>
        <w:rPr>
          <w:ins w:id="1889" w:author="Suchaya Ananwattanaporn" w:date="2017-03-07T23:56:00Z"/>
          <w:rFonts w:ascii="TH SarabunPSK" w:hAnsi="TH SarabunPSK" w:cs="TH SarabunPSK"/>
          <w:sz w:val="32"/>
          <w:szCs w:val="32"/>
        </w:rPr>
        <w:pPrChange w:id="1890" w:author="Suchaya Ananwattanaporn" w:date="2017-03-07T23:56:00Z">
          <w:pPr>
            <w:pStyle w:val="ListParagraph"/>
            <w:numPr>
              <w:numId w:val="48"/>
            </w:numPr>
            <w:ind w:left="360" w:hanging="360"/>
          </w:pPr>
        </w:pPrChange>
      </w:pPr>
    </w:p>
    <w:p w:rsidR="002007CC" w:rsidRPr="00284CDB" w:rsidRDefault="002007CC" w:rsidP="002007CC">
      <w:pPr>
        <w:ind w:left="1440"/>
        <w:rPr>
          <w:ins w:id="1891" w:author="Suchaya Ananwattanaporn" w:date="2017-03-07T23:57:00Z"/>
          <w:rFonts w:ascii="TH SarabunPSK" w:hAnsi="TH SarabunPSK" w:cs="TH SarabunPSK"/>
          <w:sz w:val="32"/>
          <w:szCs w:val="32"/>
        </w:rPr>
      </w:pPr>
      <w:ins w:id="1892" w:author="Suchaya Ananwattanaporn" w:date="2017-03-07T23:57:00Z">
        <w:r>
          <w:rPr>
            <w:rFonts w:ascii="TH SarabunPSK" w:hAnsi="TH SarabunPSK" w:cs="TH SarabunPSK" w:hint="cs"/>
            <w:sz w:val="32"/>
            <w:szCs w:val="32"/>
            <w:cs/>
          </w:rPr>
          <w:t>ข้อมูลผู้ซื้อ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-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เลือกข้อมูลผู้ซื้อที่เคยสร้างไว้จากหน้าจอ </w:t>
        </w:r>
        <w:r w:rsidRPr="00AC3E9F">
          <w:rPr>
            <w:rFonts w:ascii="TH SarabunPSK" w:hAnsi="TH SarabunPSK" w:cs="TH SarabunPSK"/>
            <w:sz w:val="32"/>
            <w:szCs w:val="32"/>
            <w:cs/>
          </w:rPr>
          <w:t>"การตั้งค่าผู้ซื้อ"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ได้และสามารถแก้ไขข้อมูลผู้ซื้อที่ได้เลือกมาได้ แต่การแก้ไขนั้นจะไม่บันทึกทับข้อมูลเก่า หากต้องการให้การแก้ไขบันทึกต้องไปแก้ไขยังหน้า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หรือกรอกข้อมูลผู้ซื้อใหม่บนหน้านี้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ซึ่งข้อมูลนี้จะไม่ได้ถูกบันทึก หากต้องการบันทึกข้อมูลของผู้ซื้อใหม่ให้ไปยังหน้า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และเลือก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เพิ่มรายการ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007CC" w:rsidRDefault="002007CC" w:rsidP="002007CC">
      <w:pPr>
        <w:rPr>
          <w:ins w:id="1893" w:author="Suchaya Ananwattanaporn" w:date="2017-03-07T23:57:00Z"/>
          <w:rFonts w:ascii="TH SarabunPSK" w:hAnsi="TH SarabunPSK" w:cs="TH SarabunPSK"/>
          <w:sz w:val="32"/>
          <w:szCs w:val="32"/>
          <w:cs/>
        </w:rPr>
      </w:pPr>
    </w:p>
    <w:p w:rsidR="002007CC" w:rsidRDefault="002007CC" w:rsidP="002007CC">
      <w:pPr>
        <w:ind w:left="720" w:firstLine="720"/>
        <w:rPr>
          <w:ins w:id="1894" w:author="Suchaya Ananwattanaporn" w:date="2017-03-07T23:59:00Z"/>
          <w:rFonts w:ascii="TH SarabunPSK" w:hAnsi="TH SarabunPSK" w:cs="TH SarabunPSK"/>
          <w:sz w:val="32"/>
          <w:szCs w:val="32"/>
        </w:rPr>
      </w:pPr>
      <w:ins w:id="1895" w:author="Suchaya Ananwattanaporn" w:date="2017-03-07T23:57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ข้อมูลสินค้า/บริการ </w:t>
        </w:r>
      </w:ins>
    </w:p>
    <w:p w:rsidR="002007CC" w:rsidRDefault="002007CC">
      <w:pPr>
        <w:ind w:left="720" w:firstLine="720"/>
        <w:jc w:val="center"/>
        <w:rPr>
          <w:ins w:id="1896" w:author="Suchaya Ananwattanaporn" w:date="2017-03-07T23:57:00Z"/>
          <w:rFonts w:ascii="TH SarabunPSK" w:hAnsi="TH SarabunPSK" w:cs="TH SarabunPSK"/>
          <w:sz w:val="32"/>
          <w:szCs w:val="32"/>
        </w:rPr>
        <w:pPrChange w:id="1897" w:author="Suchaya Ananwattanaporn" w:date="2017-03-08T12:17:00Z">
          <w:pPr>
            <w:ind w:left="720" w:firstLine="720"/>
          </w:pPr>
        </w:pPrChange>
      </w:pPr>
      <w:ins w:id="1898" w:author="Suchaya Ananwattanaporn" w:date="2017-03-07T23:59:00Z">
        <w:r>
          <w:rPr>
            <w:noProof/>
          </w:rPr>
          <w:drawing>
            <wp:inline distT="0" distB="0" distL="0" distR="0" wp14:anchorId="3D00B955" wp14:editId="5FD2B936">
              <wp:extent cx="4060577" cy="2963545"/>
              <wp:effectExtent l="0" t="0" r="0" b="8255"/>
              <wp:docPr id="464" name="Picture 4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47"/>
                      <a:srcRect l="25770"/>
                      <a:stretch/>
                    </pic:blipFill>
                    <pic:spPr bwMode="auto">
                      <a:xfrm>
                        <a:off x="0" y="0"/>
                        <a:ext cx="4073091" cy="297267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2007CC" w:rsidRDefault="00E86794" w:rsidP="002007CC">
      <w:pPr>
        <w:ind w:left="3600" w:firstLine="720"/>
        <w:rPr>
          <w:ins w:id="1899" w:author="Suchaya Ananwattanaporn" w:date="2017-03-08T12:49:00Z"/>
          <w:rFonts w:ascii="TH SarabunPSK" w:hAnsi="TH SarabunPSK" w:cs="TH SarabunPSK"/>
          <w:sz w:val="32"/>
          <w:szCs w:val="32"/>
        </w:rPr>
      </w:pPr>
      <w:ins w:id="1900" w:author="Suchaya Ananwattanaporn" w:date="2017-03-08T12:51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1901" w:author="Suchaya Ananwattanaporn" w:date="2017-03-07T23:58:00Z">
        <w:r w:rsidR="002007CC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2007CC">
          <w:rPr>
            <w:rFonts w:ascii="TH SarabunPSK" w:hAnsi="TH SarabunPSK" w:cs="TH SarabunPSK"/>
            <w:sz w:val="32"/>
            <w:szCs w:val="32"/>
          </w:rPr>
          <w:t>3</w:t>
        </w:r>
        <w:r w:rsidR="002007CC" w:rsidRPr="008B2AFB">
          <w:rPr>
            <w:rFonts w:ascii="TH SarabunPSK" w:hAnsi="TH SarabunPSK" w:cs="TH SarabunPSK"/>
            <w:sz w:val="32"/>
            <w:szCs w:val="32"/>
          </w:rPr>
          <w:noBreakHyphen/>
        </w:r>
      </w:ins>
      <w:ins w:id="1902" w:author="Suchaya Ananwattanaporn" w:date="2017-03-08T12:27:00Z">
        <w:r w:rsidR="0017400D">
          <w:rPr>
            <w:rFonts w:ascii="TH SarabunPSK" w:hAnsi="TH SarabunPSK" w:cs="TH SarabunPSK"/>
            <w:sz w:val="32"/>
            <w:szCs w:val="32"/>
          </w:rPr>
          <w:t>4</w:t>
        </w:r>
      </w:ins>
      <w:ins w:id="1903" w:author="Suchaya Ananwattanaporn" w:date="2017-03-07T23:58:00Z">
        <w:r w:rsidR="002007CC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2007CC">
          <w:rPr>
            <w:rFonts w:ascii="TH SarabunPSK" w:hAnsi="TH SarabunPSK" w:cs="TH SarabunPSK" w:hint="cs"/>
            <w:sz w:val="32"/>
            <w:szCs w:val="32"/>
            <w:cs/>
          </w:rPr>
          <w:t>หน้าเพิ่ม</w:t>
        </w:r>
        <w:r w:rsidR="002007CC">
          <w:rPr>
            <w:rFonts w:ascii="TH SarabunPSK" w:hAnsi="TH SarabunPSK" w:cs="TH SarabunPSK"/>
            <w:sz w:val="32"/>
            <w:szCs w:val="32"/>
            <w:cs/>
          </w:rPr>
          <w:t>/</w:t>
        </w:r>
        <w:r w:rsidR="002007CC">
          <w:rPr>
            <w:rFonts w:ascii="TH SarabunPSK" w:hAnsi="TH SarabunPSK" w:cs="TH SarabunPSK" w:hint="cs"/>
            <w:sz w:val="32"/>
            <w:szCs w:val="32"/>
            <w:cs/>
          </w:rPr>
          <w:t>แก้ไข รายการสินค้า</w:t>
        </w:r>
      </w:ins>
    </w:p>
    <w:p w:rsidR="00D232DB" w:rsidRDefault="00D232DB" w:rsidP="002007CC">
      <w:pPr>
        <w:ind w:left="3600" w:firstLine="720"/>
        <w:rPr>
          <w:ins w:id="1904" w:author="Suchaya Ananwattanaporn" w:date="2017-03-07T23:58:00Z"/>
          <w:rFonts w:ascii="TH SarabunPSK" w:hAnsi="TH SarabunPSK" w:cs="TH SarabunPSK"/>
          <w:sz w:val="32"/>
          <w:szCs w:val="32"/>
          <w:cs/>
        </w:rPr>
      </w:pPr>
    </w:p>
    <w:p w:rsidR="002007CC" w:rsidRDefault="002007CC" w:rsidP="002007CC">
      <w:pPr>
        <w:ind w:left="720" w:firstLine="720"/>
        <w:rPr>
          <w:ins w:id="1905" w:author="Suchaya Ananwattanaporn" w:date="2017-03-07T23:59:00Z"/>
          <w:rFonts w:ascii="TH SarabunPSK" w:hAnsi="TH SarabunPSK" w:cs="TH SarabunPSK"/>
          <w:sz w:val="32"/>
          <w:szCs w:val="32"/>
        </w:rPr>
      </w:pPr>
      <w:ins w:id="1906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เพิ่ม </w:t>
        </w:r>
        <w:r>
          <w:rPr>
            <w:rFonts w:ascii="TH SarabunPSK" w:hAnsi="TH SarabunPSK" w:cs="TH SarabunPSK"/>
            <w:sz w:val="32"/>
            <w:szCs w:val="32"/>
          </w:rPr>
          <w:tab/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- 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เพิ่มรายการ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เพื่อทำการเพิ่มรายการสินค้า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 โดยเลือกรายการสินค้า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บริการที่ได้สร้างข้อมูลไว้จากหน้าจอ </w:t>
        </w:r>
        <w:r w:rsidRPr="00AC3E9F">
          <w:rPr>
            <w:rFonts w:ascii="TH SarabunPSK" w:hAnsi="TH SarabunPSK" w:cs="TH SarabunPSK"/>
            <w:sz w:val="32"/>
            <w:szCs w:val="32"/>
            <w:cs/>
          </w:rPr>
          <w:t>"ตั้งค่า</w:t>
        </w:r>
        <w:r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 w:rsidRPr="00AC3E9F">
          <w:rPr>
            <w:rFonts w:ascii="TH SarabunPSK" w:hAnsi="TH SarabunPSK" w:cs="TH SarabunPSK"/>
            <w:sz w:val="32"/>
            <w:szCs w:val="32"/>
            <w:cs/>
          </w:rPr>
          <w:t>"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ข้อมูลจะปรากฏ จากนั้นทำการกรอกจำนวนสินค้า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 และส่วนลด หรือสร้างรายการสินค้า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บริการใหม่บนหน้านี้ โดยกรอกข้อมูลสินค้า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บริการที่ต้องการสร้าง ให้ครบอย่างน้อย</w:t>
        </w:r>
        <w:r w:rsidRPr="00284CDB">
          <w:rPr>
            <w:rFonts w:ascii="TH SarabunPSK" w:hAnsi="TH SarabunPSK" w:cs="TH SarabunPSK"/>
            <w:sz w:val="32"/>
            <w:szCs w:val="32"/>
            <w:cs/>
          </w:rPr>
          <w:t>ต้องกรอกข้อมูลในฟิลด์ที่มีเครื่องหมาย * ให้ครบ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 </w:t>
        </w:r>
      </w:ins>
    </w:p>
    <w:p w:rsidR="00795933" w:rsidRDefault="00795933" w:rsidP="002007CC">
      <w:pPr>
        <w:ind w:left="720" w:firstLine="720"/>
        <w:rPr>
          <w:ins w:id="1907" w:author="Suchaya Ananwattanaporn" w:date="2017-03-07T23:58:00Z"/>
          <w:rFonts w:ascii="TH SarabunPSK" w:hAnsi="TH SarabunPSK" w:cs="TH SarabunPSK"/>
          <w:sz w:val="32"/>
          <w:szCs w:val="32"/>
        </w:rPr>
      </w:pPr>
    </w:p>
    <w:p w:rsidR="002007CC" w:rsidRDefault="002007CC" w:rsidP="002007CC">
      <w:pPr>
        <w:ind w:left="720" w:firstLine="720"/>
        <w:rPr>
          <w:ins w:id="1908" w:author="Suchaya Ananwattanaporn" w:date="2017-03-07T23:58:00Z"/>
          <w:rFonts w:ascii="TH SarabunPSK" w:hAnsi="TH SarabunPSK" w:cs="TH SarabunPSK"/>
          <w:sz w:val="32"/>
          <w:szCs w:val="32"/>
        </w:rPr>
      </w:pPr>
      <w:ins w:id="1909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แก้ไข </w:t>
        </w:r>
        <w:r>
          <w:rPr>
            <w:rFonts w:ascii="TH SarabunPSK" w:hAnsi="TH SarabunPSK" w:cs="TH SarabunPSK"/>
            <w:sz w:val="32"/>
            <w:szCs w:val="32"/>
          </w:rPr>
          <w:tab/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- 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เลือกแก้ไข ท้ายรายการสินค้าและบริการที่ต้องการแก้ไข ทำการแก้ไขข้อมูลที่หน้า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2007CC" w:rsidRDefault="002007CC" w:rsidP="002007CC">
      <w:pPr>
        <w:ind w:left="720" w:firstLine="720"/>
        <w:rPr>
          <w:ins w:id="1910" w:author="Suchaya Ananwattanaporn" w:date="2017-03-07T23:58:00Z"/>
          <w:rFonts w:ascii="TH SarabunPSK" w:hAnsi="TH SarabunPSK" w:cs="TH SarabunPSK"/>
          <w:sz w:val="32"/>
          <w:szCs w:val="32"/>
        </w:rPr>
      </w:pPr>
      <w:ins w:id="1911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แล้วไม่ได้ทำการแก้ไข ต้องการออกจากหน้า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2007CC" w:rsidRPr="00284CDB" w:rsidRDefault="002007CC" w:rsidP="002007CC">
      <w:pPr>
        <w:ind w:left="720" w:firstLine="720"/>
        <w:rPr>
          <w:ins w:id="1912" w:author="Suchaya Ananwattanaporn" w:date="2017-03-07T23:58:00Z"/>
          <w:rFonts w:ascii="TH SarabunPSK" w:hAnsi="TH SarabunPSK" w:cs="TH SarabunPSK"/>
          <w:sz w:val="32"/>
          <w:szCs w:val="32"/>
        </w:rPr>
      </w:pPr>
      <w:ins w:id="1913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ทำการแก้ไขแล้วและได้เลือกปุ่ม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หากเปลี่ยนใจต้องการบันทึกให้เลือกปุ่ม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007CC" w:rsidRDefault="002007CC" w:rsidP="002007CC">
      <w:pPr>
        <w:ind w:left="720" w:firstLine="720"/>
        <w:rPr>
          <w:ins w:id="1914" w:author="Suchaya Ananwattanaporn" w:date="2017-03-07T23:58:00Z"/>
          <w:rFonts w:ascii="TH SarabunPSK" w:hAnsi="TH SarabunPSK" w:cs="TH SarabunPSK"/>
          <w:sz w:val="32"/>
          <w:szCs w:val="32"/>
        </w:rPr>
      </w:pPr>
      <w:ins w:id="1915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lastRenderedPageBreak/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ทำการแก้ไขแล้ว ไม่ต้องการบันทึกเลือกปุ่ม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จากนั้นเลือกปุ่ม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ไม่บันทึก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007CC" w:rsidRPr="00284CDB" w:rsidRDefault="002007CC" w:rsidP="002007CC">
      <w:pPr>
        <w:ind w:left="720" w:firstLine="720"/>
        <w:rPr>
          <w:ins w:id="1916" w:author="Suchaya Ananwattanaporn" w:date="2017-03-07T23:58:00Z"/>
          <w:rFonts w:ascii="TH SarabunPSK" w:hAnsi="TH SarabunPSK" w:cs="TH SarabunPSK"/>
          <w:sz w:val="32"/>
          <w:szCs w:val="32"/>
        </w:rPr>
      </w:pPr>
      <w:ins w:id="1917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ทำการแก้ไขแล้ว ไม่ต้องการบันทึกเลือกปุ่ม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จากหากต้องการกลับไปแก้ไขต่อให้เลือกปุ่ม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เพื่อกลับไปยังหน้า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2007CC" w:rsidRPr="00284CDB" w:rsidRDefault="002007CC" w:rsidP="002007CC">
      <w:pPr>
        <w:ind w:left="720" w:firstLine="720"/>
        <w:rPr>
          <w:ins w:id="1918" w:author="Suchaya Ananwattanaporn" w:date="2017-03-07T23:58:00Z"/>
          <w:rFonts w:ascii="TH SarabunPSK" w:hAnsi="TH SarabunPSK" w:cs="TH SarabunPSK"/>
          <w:sz w:val="32"/>
          <w:szCs w:val="32"/>
        </w:rPr>
      </w:pPr>
    </w:p>
    <w:p w:rsidR="002007CC" w:rsidRDefault="002007CC" w:rsidP="002007CC">
      <w:pPr>
        <w:ind w:left="720" w:firstLine="720"/>
        <w:rPr>
          <w:ins w:id="1919" w:author="Suchaya Ananwattanaporn" w:date="2017-03-08T12:26:00Z"/>
          <w:rFonts w:ascii="TH SarabunPSK" w:hAnsi="TH SarabunPSK" w:cs="TH SarabunPSK"/>
          <w:sz w:val="32"/>
          <w:szCs w:val="32"/>
        </w:rPr>
      </w:pPr>
      <w:ins w:id="1920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>ลบ</w:t>
        </w:r>
        <w:r>
          <w:rPr>
            <w:rFonts w:ascii="TH SarabunPSK" w:hAnsi="TH SarabunPSK" w:cs="TH SarabunPSK"/>
            <w:sz w:val="32"/>
            <w:szCs w:val="32"/>
            <w:cs/>
          </w:rPr>
          <w:tab/>
          <w:t xml:space="preserve">- </w:t>
        </w:r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หากต้องการลบสินค้า/บริการใดที่แสดงในตาราง ให้คลิกช่องสี่เหลี่ยม หน้าชื่อสินค้า/บริการที่ต้องการลบ แล้วคลิกปุ่ม “ลบรายการ”</w:t>
        </w:r>
      </w:ins>
    </w:p>
    <w:p w:rsidR="00DB797A" w:rsidRDefault="00DB797A" w:rsidP="002007CC">
      <w:pPr>
        <w:ind w:left="720" w:firstLine="720"/>
        <w:rPr>
          <w:ins w:id="1921" w:author="Suchaya Ananwattanaporn" w:date="2017-03-07T23:58:00Z"/>
          <w:rFonts w:ascii="TH SarabunPSK" w:hAnsi="TH SarabunPSK" w:cs="TH SarabunPSK"/>
          <w:sz w:val="32"/>
          <w:szCs w:val="32"/>
        </w:rPr>
      </w:pPr>
    </w:p>
    <w:p w:rsidR="00DB797A" w:rsidRDefault="00DB797A" w:rsidP="00DB797A">
      <w:pPr>
        <w:ind w:left="720" w:firstLine="720"/>
        <w:rPr>
          <w:ins w:id="1922" w:author="Suchaya Ananwattanaporn" w:date="2017-03-08T12:26:00Z"/>
          <w:rFonts w:ascii="TH SarabunPSK" w:hAnsi="TH SarabunPSK" w:cs="TH SarabunPSK"/>
          <w:sz w:val="32"/>
          <w:szCs w:val="32"/>
        </w:rPr>
      </w:pPr>
      <w:ins w:id="1923" w:author="Suchaya Ananwattanaporn" w:date="2017-03-08T12:26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หมายเหตุ </w:t>
        </w:r>
      </w:ins>
    </w:p>
    <w:p w:rsidR="00795933" w:rsidRDefault="00DB797A">
      <w:pPr>
        <w:ind w:left="1440" w:firstLine="720"/>
        <w:rPr>
          <w:ins w:id="1924" w:author="Suchaya Ananwattanaporn" w:date="2017-03-08T12:26:00Z"/>
          <w:rFonts w:ascii="TH SarabunPSK" w:hAnsi="TH SarabunPSK" w:cs="TH SarabunPSK"/>
          <w:sz w:val="32"/>
          <w:szCs w:val="32"/>
        </w:rPr>
        <w:pPrChange w:id="1925" w:author="Suchaya Ananwattanaporn" w:date="2017-03-08T12:26:00Z">
          <w:pPr>
            <w:ind w:left="720" w:firstLine="720"/>
          </w:pPr>
        </w:pPrChange>
      </w:pPr>
      <w:ins w:id="1926" w:author="Suchaya Ananwattanaporn" w:date="2017-03-08T12:26:00Z">
        <w:r w:rsidRPr="00C44F67">
          <w:rPr>
            <w:rFonts w:ascii="TH SarabunPSK" w:hAnsi="TH SarabunPSK" w:cs="TH SarabunPSK"/>
            <w:color w:val="000000"/>
            <w:sz w:val="32"/>
            <w:szCs w:val="32"/>
            <w:cs/>
          </w:rPr>
          <w:t>หมายเหตุ</w:t>
        </w:r>
        <w:r>
          <w:rPr>
            <w:rFonts w:ascii="TH SarabunPSK" w:hAnsi="TH SarabunPSK" w:cs="TH SarabunPSK" w:hint="cs"/>
            <w:color w:val="000000"/>
            <w:sz w:val="32"/>
            <w:szCs w:val="32"/>
            <w:cs/>
          </w:rPr>
          <w:t>ของการสร้างเอกสารใบนั้นๆ</w:t>
        </w:r>
      </w:ins>
    </w:p>
    <w:p w:rsidR="00DB797A" w:rsidRDefault="00DB797A" w:rsidP="002007CC">
      <w:pPr>
        <w:ind w:left="720" w:firstLine="720"/>
        <w:rPr>
          <w:ins w:id="1927" w:author="Suchaya Ananwattanaporn" w:date="2017-03-08T12:26:00Z"/>
          <w:rFonts w:ascii="TH SarabunPSK" w:hAnsi="TH SarabunPSK" w:cs="TH SarabunPSK"/>
          <w:sz w:val="32"/>
          <w:szCs w:val="32"/>
        </w:rPr>
      </w:pPr>
    </w:p>
    <w:p w:rsidR="00DB797A" w:rsidRDefault="00DB797A" w:rsidP="002007CC">
      <w:pPr>
        <w:ind w:left="720" w:firstLine="720"/>
        <w:rPr>
          <w:ins w:id="1928" w:author="Suchaya Ananwattanaporn" w:date="2017-03-08T12:26:00Z"/>
          <w:rFonts w:ascii="TH SarabunPSK" w:hAnsi="TH SarabunPSK" w:cs="TH SarabunPSK"/>
          <w:sz w:val="32"/>
          <w:szCs w:val="32"/>
        </w:rPr>
      </w:pPr>
      <w:ins w:id="1929" w:author="Suchaya Ananwattanaporn" w:date="2017-03-08T12:26:00Z">
        <w:r>
          <w:rPr>
            <w:rFonts w:ascii="TH SarabunPSK" w:hAnsi="TH SarabunPSK" w:cs="TH SarabunPSK" w:hint="cs"/>
            <w:sz w:val="32"/>
            <w:szCs w:val="32"/>
            <w:cs/>
          </w:rPr>
          <w:t>ผลรวมมูลค่าใบกำกับภาษีใบเดิม</w:t>
        </w:r>
      </w:ins>
    </w:p>
    <w:p w:rsidR="00DB797A" w:rsidRPr="002677B6" w:rsidRDefault="00DB797A" w:rsidP="002007CC">
      <w:pPr>
        <w:ind w:left="720" w:firstLine="720"/>
        <w:rPr>
          <w:ins w:id="1930" w:author="Suchaya Ananwattanaporn" w:date="2017-03-07T23:59:00Z"/>
          <w:rFonts w:ascii="TH SarabunPSK" w:hAnsi="TH SarabunPSK" w:cs="TH SarabunPSK"/>
          <w:sz w:val="32"/>
          <w:szCs w:val="32"/>
          <w:cs/>
        </w:rPr>
      </w:pPr>
      <w:ins w:id="1931" w:author="Suchaya Ananwattanaporn" w:date="2017-03-08T12:26:00Z">
        <w:r>
          <w:rPr>
            <w:rFonts w:ascii="TH SarabunPSK" w:hAnsi="TH SarabunPSK" w:cs="TH SarabunPSK"/>
            <w:sz w:val="32"/>
            <w:szCs w:val="32"/>
            <w:cs/>
          </w:rPr>
          <w:tab/>
        </w:r>
        <w:r>
          <w:rPr>
            <w:rFonts w:ascii="TH SarabunPSK" w:hAnsi="TH SarabunPSK" w:cs="TH SarabunPSK" w:hint="cs"/>
            <w:sz w:val="32"/>
            <w:szCs w:val="32"/>
            <w:cs/>
          </w:rPr>
          <w:t>กรอกมูลค่ารวมทั้งหมดของ</w:t>
        </w:r>
      </w:ins>
      <w:ins w:id="1932" w:author="Suchaya Ananwattanaporn" w:date="2017-03-08T12:32:00Z">
        <w:r w:rsidR="002677B6">
          <w:rPr>
            <w:rFonts w:ascii="TH SarabunPSK" w:hAnsi="TH SarabunPSK" w:cs="TH SarabunPSK" w:hint="cs"/>
            <w:sz w:val="32"/>
            <w:szCs w:val="32"/>
            <w:cs/>
          </w:rPr>
          <w:t>ใบกำกับ</w:t>
        </w:r>
      </w:ins>
      <w:ins w:id="1933" w:author="Suchaya Ananwattanaporn" w:date="2017-03-08T12:26:00Z">
        <w:r>
          <w:rPr>
            <w:rFonts w:ascii="TH SarabunPSK" w:hAnsi="TH SarabunPSK" w:cs="TH SarabunPSK" w:hint="cs"/>
            <w:sz w:val="32"/>
            <w:szCs w:val="32"/>
            <w:cs/>
          </w:rPr>
          <w:t>ภาษีใบเดิม</w:t>
        </w:r>
      </w:ins>
      <w:ins w:id="1934" w:author="Suchaya Ananwattanaporn" w:date="2017-03-08T12:32:00Z">
        <w:r w:rsidR="002677B6"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2677B6">
          <w:rPr>
            <w:rFonts w:ascii="TH SarabunPSK" w:hAnsi="TH SarabunPSK" w:cs="TH SarabunPSK"/>
            <w:sz w:val="32"/>
            <w:szCs w:val="32"/>
            <w:cs/>
          </w:rPr>
          <w:t>***</w:t>
        </w:r>
        <w:r w:rsidR="002677B6">
          <w:rPr>
            <w:rFonts w:ascii="TH SarabunPSK" w:hAnsi="TH SarabunPSK" w:cs="TH SarabunPSK" w:hint="cs"/>
            <w:sz w:val="32"/>
            <w:szCs w:val="32"/>
            <w:cs/>
          </w:rPr>
          <w:t xml:space="preserve">มูลค่ารวมไม่รวม </w:t>
        </w:r>
        <w:r w:rsidR="002677B6">
          <w:rPr>
            <w:rFonts w:ascii="TH SarabunPSK" w:hAnsi="TH SarabunPSK" w:cs="TH SarabunPSK"/>
            <w:sz w:val="32"/>
            <w:szCs w:val="32"/>
          </w:rPr>
          <w:t>VAT</w:t>
        </w:r>
        <w:r w:rsidR="002677B6">
          <w:rPr>
            <w:rFonts w:ascii="TH SarabunPSK" w:hAnsi="TH SarabunPSK" w:cs="TH SarabunPSK"/>
            <w:sz w:val="32"/>
            <w:szCs w:val="32"/>
            <w:cs/>
          </w:rPr>
          <w:t>***</w:t>
        </w:r>
      </w:ins>
    </w:p>
    <w:p w:rsidR="00795933" w:rsidRDefault="00795933">
      <w:pPr>
        <w:rPr>
          <w:ins w:id="1935" w:author="Suchaya Ananwattanaporn" w:date="2017-03-07T23:59:00Z"/>
          <w:rFonts w:ascii="TH SarabunPSK" w:hAnsi="TH SarabunPSK" w:cs="TH SarabunPSK"/>
          <w:sz w:val="32"/>
          <w:szCs w:val="32"/>
        </w:rPr>
        <w:pPrChange w:id="1936" w:author="Suchaya Ananwattanaporn" w:date="2017-03-08T12:27:00Z">
          <w:pPr>
            <w:ind w:left="720" w:firstLine="720"/>
          </w:pPr>
        </w:pPrChange>
      </w:pPr>
    </w:p>
    <w:p w:rsidR="00795933" w:rsidRDefault="002007CC" w:rsidP="002007CC">
      <w:pPr>
        <w:ind w:left="720" w:firstLine="720"/>
        <w:rPr>
          <w:ins w:id="1937" w:author="Suchaya Ananwattanaporn" w:date="2017-03-07T23:58:00Z"/>
          <w:rFonts w:ascii="TH SarabunPSK" w:hAnsi="TH SarabunPSK" w:cs="TH SarabunPSK"/>
          <w:sz w:val="32"/>
          <w:szCs w:val="32"/>
        </w:rPr>
      </w:pPr>
      <w:ins w:id="1938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อัตราภาษีมูลค่าเพิ่ม </w:t>
        </w:r>
      </w:ins>
    </w:p>
    <w:p w:rsidR="002007CC" w:rsidRDefault="002007CC" w:rsidP="002007CC">
      <w:pPr>
        <w:ind w:left="720" w:firstLine="720"/>
        <w:rPr>
          <w:ins w:id="1939" w:author="Suchaya Ananwattanaporn" w:date="2017-03-07T23:58:00Z"/>
          <w:rFonts w:ascii="TH SarabunPSK" w:hAnsi="TH SarabunPSK" w:cs="TH SarabunPSK"/>
          <w:sz w:val="32"/>
          <w:szCs w:val="32"/>
        </w:rPr>
      </w:pPr>
      <w:ins w:id="1940" w:author="Suchaya Ananwattanaporn" w:date="2017-03-07T23:58:00Z">
        <w:r>
          <w:rPr>
            <w:rFonts w:ascii="TH SarabunPSK" w:hAnsi="TH SarabunPSK" w:cs="TH SarabunPSK" w:hint="cs"/>
            <w:sz w:val="32"/>
            <w:szCs w:val="32"/>
            <w:cs/>
          </w:rPr>
          <w:t>ค่าที่แสดง ถูกดึงมาจากหน้าจอ “รายละเอียดผู้ขาย” และสามารถแก้ไขให้เป็นอัตราภาษีมูลค่าเพิ่มที่ใช้สำหรับการสร้างเอกสารเฉพาะครั้งนั้นๆได้ โดยจะมีผลกับทุกรายการที่อยู่ในเอกสารนั้นๆ และค่าจะไม่ถูกบันทึกกลับไปใน “อัตราภาษีมูลค่าเพิ่ม” บนหน้าจอ “ตั้งค่าผู้ขาย”</w:t>
        </w:r>
      </w:ins>
    </w:p>
    <w:p w:rsidR="00F826D6" w:rsidRDefault="00F826D6" w:rsidP="002007CC">
      <w:pPr>
        <w:ind w:left="720" w:firstLine="720"/>
        <w:rPr>
          <w:ins w:id="1941" w:author="Suchaya Ananwattanaporn" w:date="2017-03-08T00:00:00Z"/>
          <w:rFonts w:ascii="TH SarabunPSK" w:hAnsi="TH SarabunPSK" w:cs="TH SarabunPSK"/>
          <w:sz w:val="32"/>
          <w:szCs w:val="32"/>
        </w:rPr>
      </w:pPr>
    </w:p>
    <w:p w:rsidR="00BC1A60" w:rsidRDefault="00BC1A60" w:rsidP="00BC1A60">
      <w:pPr>
        <w:ind w:left="720" w:firstLine="720"/>
        <w:rPr>
          <w:ins w:id="1942" w:author="Suchaya Ananwattanaporn" w:date="2017-03-08T12:29:00Z"/>
          <w:rFonts w:ascii="TH SarabunPSK" w:hAnsi="TH SarabunPSK" w:cs="TH SarabunPSK"/>
          <w:sz w:val="32"/>
          <w:szCs w:val="32"/>
        </w:rPr>
      </w:pPr>
      <w:ins w:id="1943" w:author="Suchaya Ananwattanaporn" w:date="2017-03-08T12:29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เมื่อใส่ข้อมูลแล้ว สามารถคลิกปุ่ม “สร้าง </w:t>
        </w:r>
        <w:r>
          <w:rPr>
            <w:rFonts w:ascii="TH SarabunPSK" w:hAnsi="TH SarabunPSK" w:cs="TH SarabunPSK"/>
            <w:sz w:val="32"/>
            <w:szCs w:val="32"/>
          </w:rPr>
          <w:t>PDF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โปรแกรมจะนำข้อมูลบนหน้าจอ ไปสร้างเป็น </w:t>
        </w:r>
        <w:r>
          <w:rPr>
            <w:rFonts w:ascii="TH SarabunPSK" w:hAnsi="TH SarabunPSK" w:cs="TH SarabunPSK"/>
            <w:sz w:val="32"/>
            <w:szCs w:val="32"/>
          </w:rPr>
          <w:t xml:space="preserve">PDF </w:t>
        </w:r>
        <w:r>
          <w:rPr>
            <w:rFonts w:ascii="TH SarabunPSK" w:hAnsi="TH SarabunPSK" w:cs="TH SarabunPSK" w:hint="cs"/>
            <w:sz w:val="32"/>
            <w:szCs w:val="32"/>
            <w:cs/>
          </w:rPr>
          <w:t>ไฟล์ ตั้งชื่อไฟล์ จากนั้นบันทึกเก็บไว้ใช้สำหรับการส่งอีเมลได้</w:t>
        </w:r>
      </w:ins>
    </w:p>
    <w:p w:rsidR="00BC1A60" w:rsidRDefault="00BC1A60" w:rsidP="00BC1A60">
      <w:pPr>
        <w:ind w:left="720" w:firstLine="720"/>
        <w:rPr>
          <w:ins w:id="1944" w:author="Suchaya Ananwattanaporn" w:date="2017-03-08T12:29:00Z"/>
          <w:rFonts w:ascii="TH SarabunPSK" w:hAnsi="TH SarabunPSK" w:cs="TH SarabunPSK"/>
          <w:sz w:val="32"/>
          <w:szCs w:val="32"/>
        </w:rPr>
      </w:pPr>
      <w:ins w:id="1945" w:author="Suchaya Ananwattanaporn" w:date="2017-03-08T12:29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หากไม่ต้องการสร้างเลือก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ไม่ต้องการบันทึกข้อมูลเลือก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ตกลง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หรือต้องการกลับไปแก้ไขข้อมูลเพื่อสร้างเอกสารเลือก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BC1A60" w:rsidRPr="001A30CC" w:rsidRDefault="00BC1A60" w:rsidP="00BC1A60">
      <w:pPr>
        <w:ind w:left="720" w:firstLine="720"/>
        <w:rPr>
          <w:ins w:id="1946" w:author="Suchaya Ananwattanaporn" w:date="2017-03-08T12:29:00Z"/>
          <w:rFonts w:ascii="TH SarabunPSK" w:hAnsi="TH SarabunPSK" w:cs="TH SarabunPSK"/>
          <w:sz w:val="32"/>
          <w:szCs w:val="32"/>
        </w:rPr>
      </w:pPr>
      <w:ins w:id="1947" w:author="Suchaya Ananwattanaporn" w:date="2017-03-08T12:29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หากต้องการออกจากโปรแกรมเลือกปุ่ม ปิดโปรแกรม โปรแกรมจะปิดโดยทันทีไม่มีการเตือนและบันทึกข้อมูล</w:t>
        </w:r>
      </w:ins>
    </w:p>
    <w:p w:rsidR="00776A13" w:rsidDel="00723AAF" w:rsidRDefault="00776A13" w:rsidP="00232CDD">
      <w:pPr>
        <w:pStyle w:val="ListParagraph"/>
        <w:ind w:left="1440" w:firstLine="720"/>
        <w:rPr>
          <w:del w:id="1948" w:author="Suchaya Ananwattanaporn" w:date="2017-03-07T23:36:00Z"/>
          <w:rFonts w:ascii="TH SarabunPSK" w:hAnsi="TH SarabunPSK" w:cs="TH SarabunPSK"/>
          <w:sz w:val="32"/>
          <w:szCs w:val="32"/>
        </w:rPr>
      </w:pPr>
      <w:del w:id="1949" w:author="Suchaya Ananwattanaporn" w:date="2017-03-07T23:56:00Z">
        <w:r w:rsidRPr="00BD235C" w:rsidDel="002007CC">
          <w:rPr>
            <w:rFonts w:ascii="TH SarabunPSK" w:hAnsi="TH SarabunPSK" w:cs="TH SarabunPSK"/>
            <w:sz w:val="32"/>
            <w:szCs w:val="32"/>
            <w:cs/>
            <w:rPrChange w:id="1950" w:author="Suchaya Ananwattanaporn" w:date="2017-03-08T12:27:00Z">
              <w:rPr>
                <w:cs/>
              </w:rPr>
            </w:rPrChange>
          </w:rPr>
          <w:delText>จากหน้าจอ</w:delText>
        </w:r>
      </w:del>
      <w:del w:id="1951" w:author="Suchaya Ananwattanaporn" w:date="2017-03-07T23:35:00Z">
        <w:r w:rsidRPr="00BD235C" w:rsidDel="00723AAF">
          <w:rPr>
            <w:rFonts w:ascii="TH SarabunPSK" w:hAnsi="TH SarabunPSK" w:cs="TH SarabunPSK"/>
            <w:sz w:val="32"/>
            <w:szCs w:val="32"/>
            <w:cs/>
            <w:rPrChange w:id="1952" w:author="Suchaya Ananwattanaporn" w:date="2017-03-08T12:27:00Z">
              <w:rPr>
                <w:cs/>
              </w:rPr>
            </w:rPrChange>
          </w:rPr>
          <w:delText>แรก</w:delText>
        </w:r>
      </w:del>
      <w:del w:id="1953" w:author="Suchaya Ananwattanaporn" w:date="2017-03-07T23:56:00Z">
        <w:r w:rsidRPr="00BD235C" w:rsidDel="002007CC">
          <w:rPr>
            <w:rFonts w:ascii="TH SarabunPSK" w:hAnsi="TH SarabunPSK" w:cs="TH SarabunPSK"/>
            <w:sz w:val="32"/>
            <w:szCs w:val="32"/>
            <w:cs/>
            <w:rPrChange w:id="1954" w:author="Suchaya Ananwattanaporn" w:date="2017-03-08T12:27:00Z">
              <w:rPr>
                <w:cs/>
              </w:rPr>
            </w:rPrChange>
          </w:rPr>
          <w:delText xml:space="preserve">ของโปรแกรม </w:delText>
        </w:r>
      </w:del>
      <w:del w:id="1955" w:author="Suchaya Ananwattanaporn" w:date="2017-03-07T23:35:00Z">
        <w:r w:rsidRPr="00BD235C" w:rsidDel="00723AAF">
          <w:rPr>
            <w:rFonts w:ascii="TH SarabunPSK" w:hAnsi="TH SarabunPSK" w:cs="TH SarabunPSK"/>
            <w:sz w:val="32"/>
            <w:szCs w:val="32"/>
            <w:cs/>
            <w:rPrChange w:id="1956" w:author="Suchaya Ananwattanaporn" w:date="2017-03-08T12:27:00Z">
              <w:rPr>
                <w:cs/>
              </w:rPr>
            </w:rPrChange>
          </w:rPr>
          <w:delText>ให้</w:delText>
        </w:r>
      </w:del>
      <w:del w:id="1957" w:author="Suchaya Ananwattanaporn" w:date="2017-03-07T23:56:00Z">
        <w:r w:rsidRPr="00BD235C" w:rsidDel="002007CC">
          <w:rPr>
            <w:rFonts w:ascii="TH SarabunPSK" w:hAnsi="TH SarabunPSK" w:cs="TH SarabunPSK"/>
            <w:sz w:val="32"/>
            <w:szCs w:val="32"/>
            <w:cs/>
            <w:rPrChange w:id="1958" w:author="Suchaya Ananwattanaporn" w:date="2017-03-08T12:27:00Z">
              <w:rPr>
                <w:cs/>
              </w:rPr>
            </w:rPrChange>
          </w:rPr>
          <w:delText xml:space="preserve">เลือก “สร้างใบเพิ่มหนี้” จะเข้าสู่หน้าจอ “สร้างใบเพิ่มหนี้” </w:delText>
        </w:r>
      </w:del>
      <w:del w:id="1959" w:author="Suchaya Ananwattanaporn" w:date="2017-03-07T23:36:00Z">
        <w:r w:rsidRPr="00776A13" w:rsidDel="00723AAF">
          <w:rPr>
            <w:rFonts w:ascii="TH SarabunPSK" w:hAnsi="TH SarabunPSK" w:cs="TH SarabunPSK" w:hint="cs"/>
            <w:sz w:val="32"/>
            <w:szCs w:val="32"/>
            <w:cs/>
          </w:rPr>
          <w:delText>โดย</w:delText>
        </w:r>
        <w:r w:rsidR="00564C5F" w:rsidDel="00723AAF">
          <w:rPr>
            <w:rFonts w:ascii="TH SarabunPSK" w:hAnsi="TH SarabunPSK" w:cs="TH SarabunPSK" w:hint="cs"/>
            <w:sz w:val="32"/>
            <w:szCs w:val="32"/>
            <w:cs/>
          </w:rPr>
          <w:delText>ข้อมูลที่</w:delText>
        </w:r>
        <w:r w:rsidRPr="00776A13" w:rsidDel="00723AAF">
          <w:rPr>
            <w:rFonts w:ascii="TH SarabunPSK" w:hAnsi="TH SarabunPSK" w:cs="TH SarabunPSK" w:hint="cs"/>
            <w:sz w:val="32"/>
            <w:szCs w:val="32"/>
            <w:cs/>
          </w:rPr>
          <w:delText>ต้องใส่</w:delText>
        </w:r>
        <w:r w:rsidR="00564C5F" w:rsidDel="00723AAF">
          <w:rPr>
            <w:rFonts w:ascii="TH SarabunPSK" w:hAnsi="TH SarabunPSK" w:cs="TH SarabunPSK" w:hint="cs"/>
            <w:sz w:val="32"/>
            <w:szCs w:val="32"/>
            <w:cs/>
          </w:rPr>
          <w:delText xml:space="preserve"> จะคล้ายกับ</w:delText>
        </w:r>
        <w:r w:rsidRPr="00776A13" w:rsidDel="00723AAF">
          <w:rPr>
            <w:rFonts w:ascii="TH SarabunPSK" w:hAnsi="TH SarabunPSK" w:cs="TH SarabunPSK" w:hint="cs"/>
            <w:sz w:val="32"/>
            <w:szCs w:val="32"/>
            <w:cs/>
          </w:rPr>
          <w:delText>ข้อมูล</w:delText>
        </w:r>
        <w:r w:rsidR="00564C5F" w:rsidDel="00723AAF">
          <w:rPr>
            <w:rFonts w:ascii="TH SarabunPSK" w:hAnsi="TH SarabunPSK" w:cs="TH SarabunPSK" w:hint="cs"/>
            <w:sz w:val="32"/>
            <w:szCs w:val="32"/>
            <w:cs/>
          </w:rPr>
          <w:delText>ที่ใส่เพื่อสร้างใบกำกับภาษี แต่มีจุดที่แตกต่างกัน</w:delText>
        </w:r>
        <w:r w:rsidRPr="00776A13" w:rsidDel="00723AAF">
          <w:rPr>
            <w:rFonts w:ascii="TH SarabunPSK" w:hAnsi="TH SarabunPSK" w:cs="TH SarabunPSK" w:hint="cs"/>
            <w:sz w:val="32"/>
            <w:szCs w:val="32"/>
            <w:cs/>
          </w:rPr>
          <w:delText>ดังนี้</w:delText>
        </w:r>
      </w:del>
    </w:p>
    <w:p w:rsidR="00564C5F" w:rsidDel="00BD235C" w:rsidRDefault="00564C5F" w:rsidP="00695B1D">
      <w:pPr>
        <w:pStyle w:val="ListParagraph"/>
        <w:ind w:left="1440" w:firstLine="720"/>
        <w:rPr>
          <w:del w:id="1960" w:author="Suchaya Ananwattanaporn" w:date="2017-03-08T12:27:00Z"/>
          <w:rFonts w:ascii="TH SarabunPSK" w:hAnsi="TH SarabunPSK" w:cs="TH SarabunPSK"/>
          <w:sz w:val="32"/>
          <w:szCs w:val="32"/>
        </w:rPr>
      </w:pPr>
      <w:del w:id="1961" w:author="Suchaya Ananwattanaporn" w:date="2017-03-08T12:27:00Z"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ไม่ต้องใส่ “ส่วนลดเพิ่มเติม”</w:delText>
        </w:r>
      </w:del>
    </w:p>
    <w:p w:rsidR="00564C5F" w:rsidDel="00BD235C" w:rsidRDefault="00564C5F" w:rsidP="0096498A">
      <w:pPr>
        <w:pStyle w:val="ListParagraph"/>
        <w:ind w:left="1440" w:firstLine="720"/>
        <w:rPr>
          <w:del w:id="1962" w:author="Suchaya Ananwattanaporn" w:date="2017-03-08T12:27:00Z"/>
          <w:rFonts w:ascii="TH SarabunPSK" w:hAnsi="TH SarabunPSK" w:cs="TH SarabunPSK"/>
          <w:sz w:val="32"/>
          <w:szCs w:val="32"/>
        </w:rPr>
      </w:pPr>
      <w:del w:id="1963" w:author="Suchaya Ananwattanaporn" w:date="2017-03-08T12:27:00Z"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ต้องใส่ข้อมูลเพื่อแจ้งสาเหตุในการออกใบเพิ่มหนี้ และต้องมีข้อมูลใบกำกับภาษีที่อ้างถึง</w:delText>
        </w:r>
      </w:del>
    </w:p>
    <w:p w:rsidR="00564C5F" w:rsidDel="00BD235C" w:rsidRDefault="00564C5F">
      <w:pPr>
        <w:pStyle w:val="ListParagraph"/>
        <w:ind w:left="1440" w:firstLine="720"/>
        <w:rPr>
          <w:del w:id="1964" w:author="Suchaya Ananwattanaporn" w:date="2017-03-08T12:27:00Z"/>
          <w:rFonts w:ascii="TH SarabunPSK" w:hAnsi="TH SarabunPSK" w:cs="TH SarabunPSK"/>
          <w:sz w:val="32"/>
          <w:szCs w:val="32"/>
        </w:rPr>
      </w:pPr>
      <w:del w:id="1965" w:author="Suchaya Ananwattanaporn" w:date="2017-03-08T12:27:00Z"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ต้องใส่ราคาสินค้าในใบกำกับภาษีเดิม ในช่อง “รวมมูลค่าตามใบกำกับภาษีเดิม”</w:delText>
        </w:r>
      </w:del>
    </w:p>
    <w:p w:rsidR="00D55A9E" w:rsidDel="00BD235C" w:rsidRDefault="00D55A9E">
      <w:pPr>
        <w:pStyle w:val="ListParagraph"/>
        <w:ind w:left="1440" w:firstLine="720"/>
        <w:rPr>
          <w:del w:id="1966" w:author="Suchaya Ananwattanaporn" w:date="2017-03-08T12:27:00Z"/>
          <w:rFonts w:ascii="TH SarabunPSK" w:hAnsi="TH SarabunPSK" w:cs="TH SarabunPSK"/>
          <w:sz w:val="32"/>
          <w:szCs w:val="32"/>
          <w:cs/>
        </w:rPr>
      </w:pPr>
      <w:del w:id="1967" w:author="Suchaya Ananwattanaporn" w:date="2017-03-08T12:27:00Z"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 xml:space="preserve">เมื่อกดปุ่ม “เพิ่มใบกำกับภาษีที่อ้างถึง” โปรแกรมจะเปิดหน้าจอ ให้ใส่ข้อมูลใบกำกับภาษี ที่ใบเพิ่มหนี้นี้อ้างอิงถึง ได้สูงสุด </w:delText>
        </w:r>
        <w:r w:rsidDel="00BD235C">
          <w:rPr>
            <w:rFonts w:ascii="TH SarabunPSK" w:hAnsi="TH SarabunPSK" w:cs="TH SarabunPSK"/>
            <w:sz w:val="32"/>
            <w:szCs w:val="32"/>
          </w:rPr>
          <w:delText xml:space="preserve">5 </w:delText>
        </w:r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ใบ</w:delText>
        </w:r>
      </w:del>
    </w:p>
    <w:p w:rsidR="00776A13" w:rsidRPr="00CD73D6" w:rsidDel="00BD235C" w:rsidRDefault="00776A13">
      <w:pPr>
        <w:pStyle w:val="ListParagraph"/>
        <w:ind w:left="1440" w:firstLine="720"/>
        <w:rPr>
          <w:del w:id="1968" w:author="Suchaya Ananwattanaporn" w:date="2017-03-08T12:27:00Z"/>
        </w:rPr>
      </w:pPr>
    </w:p>
    <w:p w:rsidR="00776A13" w:rsidRPr="00CF3402" w:rsidDel="00BD235C" w:rsidRDefault="00CD73D6">
      <w:pPr>
        <w:rPr>
          <w:del w:id="1969" w:author="Suchaya Ananwattanaporn" w:date="2017-03-08T12:27:00Z"/>
          <w:rFonts w:ascii="TH SarabunPSK" w:hAnsi="TH SarabunPSK" w:cs="TH SarabunPSK"/>
          <w:sz w:val="32"/>
          <w:szCs w:val="32"/>
        </w:rPr>
      </w:pPr>
      <w:ins w:id="1970" w:author="Suchaya Sunny" w:date="2017-01-19T10:33:00Z">
        <w:del w:id="1971" w:author="Suchaya Ananwattanaporn" w:date="2017-03-07T23:44:00Z">
          <w:r w:rsidDel="00723AAF">
            <w:rPr>
              <w:noProof/>
            </w:rPr>
            <w:drawing>
              <wp:inline distT="0" distB="0" distL="0" distR="0" wp14:anchorId="1D945215" wp14:editId="33320708">
                <wp:extent cx="3829050" cy="4914900"/>
                <wp:effectExtent l="0" t="0" r="0" b="0"/>
                <wp:docPr id="460" name="Picture 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9050" cy="4914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1972" w:author="Suchaya Ananwattanaporn" w:date="2017-03-08T12:27:00Z">
        <w:r w:rsidR="00D55A9E" w:rsidDel="00BD235C">
          <w:rPr>
            <w:noProof/>
          </w:rPr>
          <w:drawing>
            <wp:inline distT="0" distB="0" distL="0" distR="0" wp14:anchorId="230B8E9D" wp14:editId="0D6ADBC1">
              <wp:extent cx="6645910" cy="3736340"/>
              <wp:effectExtent l="0" t="0" r="254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736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776A13" w:rsidDel="00BD235C" w:rsidRDefault="00CF3402">
      <w:pPr>
        <w:ind w:left="2160" w:firstLine="720"/>
        <w:rPr>
          <w:del w:id="1973" w:author="Suchaya Ananwattanaporn" w:date="2017-03-08T12:27:00Z"/>
          <w:rFonts w:ascii="TH SarabunPSK" w:hAnsi="TH SarabunPSK" w:cs="TH SarabunPSK"/>
          <w:sz w:val="32"/>
          <w:szCs w:val="32"/>
        </w:rPr>
      </w:pPr>
      <w:bookmarkStart w:id="1974" w:name="_Toc476686616"/>
      <w:del w:id="1975" w:author="Suchaya Ananwattanaporn" w:date="2017-03-08T12:27:00Z">
        <w:r w:rsidRPr="00EA66E5" w:rsidDel="00BD235C">
          <w:rPr>
            <w:rFonts w:ascii="TH SarabunPSK" w:hAnsi="TH SarabunPSK" w:cs="TH SarabunPSK"/>
            <w:sz w:val="32"/>
            <w:szCs w:val="32"/>
          </w:rPr>
          <w:delText xml:space="preserve">Figure </w:del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delInstrText xml:space="preserve"> STYLEREF 1 \s </w:delInstr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BD235C">
          <w:rPr>
            <w:rFonts w:ascii="TH SarabunPSK" w:hAnsi="TH SarabunPSK" w:cs="TH SarabunPSK"/>
            <w:noProof/>
            <w:sz w:val="32"/>
            <w:szCs w:val="32"/>
          </w:rPr>
          <w:delText>3</w:del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noBreakHyphen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EA66E5" w:rsidDel="00BD235C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D55A9E" w:rsidDel="00BD235C">
          <w:rPr>
            <w:rFonts w:ascii="TH SarabunPSK" w:hAnsi="TH SarabunPSK" w:cs="TH SarabunPSK"/>
            <w:noProof/>
            <w:sz w:val="32"/>
            <w:szCs w:val="32"/>
          </w:rPr>
          <w:delText>2</w:del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EA66E5" w:rsidDel="00BD235C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  <w:r w:rsidRPr="00C07726" w:rsidDel="00BD235C">
          <w:rPr>
            <w:rFonts w:ascii="TH SarabunPSK" w:hAnsi="TH SarabunPSK" w:cs="TH SarabunPSK" w:hint="cs"/>
            <w:sz w:val="32"/>
            <w:szCs w:val="32"/>
            <w:cs/>
          </w:rPr>
          <w:delText>หน้าจอ “</w:delText>
        </w:r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สร้างใบเพิ่มหนี้</w:delText>
        </w:r>
        <w:r w:rsidRPr="00C07726" w:rsidDel="00BD235C">
          <w:rPr>
            <w:rFonts w:ascii="TH SarabunPSK" w:hAnsi="TH SarabunPSK" w:cs="TH SarabunPSK" w:hint="cs"/>
            <w:sz w:val="32"/>
            <w:szCs w:val="32"/>
            <w:cs/>
          </w:rPr>
          <w:delText>”</w:delText>
        </w:r>
        <w:bookmarkEnd w:id="1974"/>
      </w:del>
    </w:p>
    <w:p w:rsidR="00D55A9E" w:rsidDel="00BC1A60" w:rsidRDefault="00D55A9E">
      <w:pPr>
        <w:rPr>
          <w:ins w:id="1976" w:author="Suchaya Sunny" w:date="2017-01-18T18:19:00Z"/>
          <w:del w:id="1977" w:author="Suchaya Ananwattanaporn" w:date="2017-03-08T12:28:00Z"/>
          <w:rFonts w:ascii="TH SarabunPSK" w:hAnsi="TH SarabunPSK" w:cs="TH SarabunPSK"/>
          <w:sz w:val="32"/>
          <w:szCs w:val="32"/>
        </w:rPr>
        <w:pPrChange w:id="1978" w:author="Suchaya Ananwattanaporn" w:date="2017-03-08T12:28:00Z">
          <w:pPr>
            <w:jc w:val="center"/>
          </w:pPr>
        </w:pPrChange>
      </w:pPr>
      <w:del w:id="1979" w:author="Suchaya Sunny" w:date="2017-01-18T18:19:00Z">
        <w:r w:rsidDel="00186EF8">
          <w:rPr>
            <w:noProof/>
          </w:rPr>
          <w:drawing>
            <wp:inline distT="0" distB="0" distL="0" distR="0" wp14:anchorId="577D2FDD" wp14:editId="78A20653">
              <wp:extent cx="4581144" cy="2624328"/>
              <wp:effectExtent l="0" t="0" r="0" b="508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81144" cy="26243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186EF8" w:rsidDel="00BC1A60" w:rsidRDefault="00186EF8">
      <w:pPr>
        <w:rPr>
          <w:del w:id="1980" w:author="Suchaya Ananwattanaporn" w:date="2017-03-08T12:29:00Z"/>
          <w:rFonts w:ascii="TH SarabunPSK" w:hAnsi="TH SarabunPSK" w:cs="TH SarabunPSK"/>
          <w:sz w:val="32"/>
          <w:szCs w:val="32"/>
        </w:rPr>
        <w:pPrChange w:id="1981" w:author="Suchaya Ananwattanaporn" w:date="2017-03-08T12:28:00Z">
          <w:pPr>
            <w:jc w:val="center"/>
          </w:pPr>
        </w:pPrChange>
      </w:pPr>
      <w:ins w:id="1982" w:author="Suchaya Sunny" w:date="2017-01-18T18:19:00Z">
        <w:del w:id="1983" w:author="Suchaya Ananwattanaporn" w:date="2017-03-07T23:44:00Z">
          <w:r w:rsidDel="00723AAF">
            <w:rPr>
              <w:noProof/>
            </w:rPr>
            <w:drawing>
              <wp:inline distT="0" distB="0" distL="0" distR="0" wp14:anchorId="0BD9D0E6" wp14:editId="5A4EC030">
                <wp:extent cx="4626591" cy="2639018"/>
                <wp:effectExtent l="0" t="0" r="3175" b="9525"/>
                <wp:docPr id="458" name="Picture 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36648" cy="2644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:rsidR="00D55A9E" w:rsidRPr="00EA66E5" w:rsidDel="00BD235C" w:rsidRDefault="00D55A9E">
      <w:pPr>
        <w:rPr>
          <w:del w:id="1984" w:author="Suchaya Ananwattanaporn" w:date="2017-03-08T12:27:00Z"/>
          <w:rFonts w:ascii="TH SarabunPSK" w:hAnsi="TH SarabunPSK" w:cs="TH SarabunPSK"/>
          <w:sz w:val="32"/>
          <w:szCs w:val="32"/>
        </w:rPr>
        <w:pPrChange w:id="1985" w:author="Suchaya Ananwattanaporn" w:date="2017-03-08T12:29:00Z">
          <w:pPr>
            <w:ind w:left="2160" w:firstLine="720"/>
          </w:pPr>
        </w:pPrChange>
      </w:pPr>
      <w:bookmarkStart w:id="1986" w:name="_Toc476686617"/>
      <w:del w:id="1987" w:author="Suchaya Ananwattanaporn" w:date="2017-03-08T12:27:00Z">
        <w:r w:rsidRPr="00EA66E5" w:rsidDel="00BD235C">
          <w:rPr>
            <w:rFonts w:ascii="TH SarabunPSK" w:hAnsi="TH SarabunPSK" w:cs="TH SarabunPSK"/>
            <w:sz w:val="32"/>
            <w:szCs w:val="32"/>
          </w:rPr>
          <w:delText xml:space="preserve">Figure </w:del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delInstrText xml:space="preserve"> STYLEREF 1 \s </w:delInstr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BD235C">
          <w:rPr>
            <w:rFonts w:ascii="TH SarabunPSK" w:hAnsi="TH SarabunPSK" w:cs="TH SarabunPSK"/>
            <w:noProof/>
            <w:sz w:val="32"/>
            <w:szCs w:val="32"/>
          </w:rPr>
          <w:delText>3</w:del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noBreakHyphen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EA66E5" w:rsidDel="00BD235C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BD235C">
          <w:rPr>
            <w:rFonts w:ascii="TH SarabunPSK" w:hAnsi="TH SarabunPSK" w:cs="TH SarabunPSK"/>
            <w:noProof/>
            <w:sz w:val="32"/>
            <w:szCs w:val="32"/>
          </w:rPr>
          <w:delText>3</w:delText>
        </w:r>
        <w:r w:rsidRPr="00EA66E5" w:rsidDel="00BD235C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EA66E5" w:rsidDel="00BD235C">
          <w:rPr>
            <w:rFonts w:ascii="TH SarabunPSK" w:hAnsi="TH SarabunPSK" w:cs="TH SarabunPSK"/>
            <w:sz w:val="32"/>
            <w:szCs w:val="32"/>
            <w:cs/>
          </w:rPr>
          <w:delText xml:space="preserve"> ตัวอย่าง</w:delText>
        </w:r>
        <w:r w:rsidRPr="00EA66E5" w:rsidDel="00BD235C">
          <w:rPr>
            <w:rFonts w:ascii="TH SarabunPSK" w:hAnsi="TH SarabunPSK" w:cs="TH SarabunPSK" w:hint="cs"/>
            <w:sz w:val="32"/>
            <w:szCs w:val="32"/>
            <w:cs/>
          </w:rPr>
          <w:delText>การ</w:delText>
        </w:r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ใส่</w:delText>
        </w:r>
        <w:r w:rsidRPr="00EA66E5" w:rsidDel="00BD235C">
          <w:rPr>
            <w:rFonts w:ascii="TH SarabunPSK" w:hAnsi="TH SarabunPSK" w:cs="TH SarabunPSK" w:hint="cs"/>
            <w:sz w:val="32"/>
            <w:szCs w:val="32"/>
            <w:cs/>
          </w:rPr>
          <w:delText>ข้อมูลใน</w:delText>
        </w:r>
        <w:r w:rsidRPr="00EA66E5" w:rsidDel="00BD235C">
          <w:rPr>
            <w:rFonts w:ascii="TH SarabunPSK" w:hAnsi="TH SarabunPSK" w:cs="TH SarabunPSK"/>
            <w:sz w:val="32"/>
            <w:szCs w:val="32"/>
            <w:cs/>
          </w:rPr>
          <w:delText>หน้าจอ</w:delText>
        </w:r>
        <w:r w:rsidRPr="00EA66E5" w:rsidDel="00BD235C">
          <w:rPr>
            <w:rFonts w:ascii="TH SarabunPSK" w:hAnsi="TH SarabunPSK" w:cs="TH SarabunPSK" w:hint="cs"/>
            <w:sz w:val="32"/>
            <w:szCs w:val="32"/>
            <w:cs/>
          </w:rPr>
          <w:delText xml:space="preserve"> “</w:delText>
        </w:r>
        <w:r w:rsidDel="00BD235C">
          <w:rPr>
            <w:rFonts w:ascii="TH SarabunPSK" w:hAnsi="TH SarabunPSK" w:cs="TH SarabunPSK" w:hint="cs"/>
            <w:sz w:val="32"/>
            <w:szCs w:val="32"/>
            <w:cs/>
          </w:rPr>
          <w:delText>ใบกำกับภาษีที่อ้างถึง</w:delText>
        </w:r>
        <w:r w:rsidRPr="00EA66E5" w:rsidDel="00BD235C">
          <w:rPr>
            <w:rFonts w:ascii="TH SarabunPSK" w:hAnsi="TH SarabunPSK" w:cs="TH SarabunPSK" w:hint="cs"/>
            <w:sz w:val="32"/>
            <w:szCs w:val="32"/>
            <w:cs/>
          </w:rPr>
          <w:delText>”</w:delText>
        </w:r>
        <w:bookmarkEnd w:id="1986"/>
      </w:del>
    </w:p>
    <w:p w:rsidR="00D55A9E" w:rsidRPr="00431F46" w:rsidRDefault="00D55A9E">
      <w:pPr>
        <w:rPr>
          <w:rFonts w:ascii="TH SarabunPSK" w:hAnsi="TH SarabunPSK" w:cs="TH SarabunPSK"/>
          <w:sz w:val="32"/>
          <w:szCs w:val="32"/>
        </w:rPr>
        <w:pPrChange w:id="1988" w:author="Suchaya Ananwattanaporn" w:date="2017-03-08T12:29:00Z">
          <w:pPr>
            <w:ind w:left="2160" w:firstLine="720"/>
          </w:pPr>
        </w:pPrChange>
      </w:pPr>
    </w:p>
    <w:p w:rsidR="00776A13" w:rsidRPr="00776A13" w:rsidDel="00164479" w:rsidRDefault="00431F46" w:rsidP="00776A13">
      <w:pPr>
        <w:pStyle w:val="ListParagraph"/>
        <w:keepNext/>
        <w:keepLines/>
        <w:numPr>
          <w:ilvl w:val="1"/>
          <w:numId w:val="48"/>
        </w:numPr>
        <w:spacing w:before="40"/>
        <w:outlineLvl w:val="1"/>
        <w:rPr>
          <w:del w:id="1989" w:author="Suchaya Ananwattanaporn" w:date="2017-03-08T00:10:00Z"/>
          <w:rFonts w:ascii="TH SarabunPSK" w:eastAsiaTheme="majorEastAsia" w:hAnsi="TH SarabunPSK" w:cs="TH SarabunPSK"/>
          <w:b/>
          <w:bCs/>
          <w:color w:val="2E74B5" w:themeColor="accent1" w:themeShade="BF"/>
          <w:sz w:val="32"/>
          <w:szCs w:val="32"/>
        </w:rPr>
      </w:pPr>
      <w:bookmarkStart w:id="1990" w:name="_Toc476740282"/>
      <w:r>
        <w:rPr>
          <w:rFonts w:ascii="TH SarabunPSK" w:eastAsiaTheme="majorEastAsia" w:hAnsi="TH SarabunPSK" w:cs="TH SarabunPSK" w:hint="cs"/>
          <w:b/>
          <w:bCs/>
          <w:color w:val="2E74B5" w:themeColor="accent1" w:themeShade="BF"/>
          <w:sz w:val="32"/>
          <w:szCs w:val="32"/>
          <w:cs/>
        </w:rPr>
        <w:t>สร้างใบลดหนี้</w:t>
      </w:r>
      <w:bookmarkEnd w:id="1990"/>
    </w:p>
    <w:p w:rsidR="00474825" w:rsidRPr="00164479" w:rsidRDefault="00474825">
      <w:pPr>
        <w:pStyle w:val="ListParagraph"/>
        <w:keepNext/>
        <w:keepLines/>
        <w:numPr>
          <w:ilvl w:val="1"/>
          <w:numId w:val="48"/>
        </w:numPr>
        <w:spacing w:before="40"/>
        <w:outlineLvl w:val="1"/>
        <w:rPr>
          <w:ins w:id="1991" w:author="Suchaya Ananwattanaporn" w:date="2017-03-08T00:08:00Z"/>
          <w:rFonts w:ascii="TH SarabunPSK" w:hAnsi="TH SarabunPSK" w:cs="TH SarabunPSK"/>
          <w:sz w:val="32"/>
          <w:szCs w:val="32"/>
          <w:rPrChange w:id="1992" w:author="Suchaya Ananwattanaporn" w:date="2017-03-08T00:10:00Z">
            <w:rPr>
              <w:ins w:id="1993" w:author="Suchaya Ananwattanaporn" w:date="2017-03-08T00:08:00Z"/>
            </w:rPr>
          </w:rPrChange>
        </w:rPr>
        <w:pPrChange w:id="1994" w:author="Suchaya Ananwattanaporn" w:date="2017-03-08T00:10:00Z">
          <w:pPr>
            <w:pStyle w:val="ListParagraph"/>
            <w:ind w:left="1440" w:firstLine="360"/>
          </w:pPr>
        </w:pPrChange>
      </w:pPr>
      <w:bookmarkStart w:id="1995" w:name="_Toc476740283"/>
      <w:bookmarkEnd w:id="1995"/>
    </w:p>
    <w:p w:rsidR="00474825" w:rsidRDefault="00431F46" w:rsidP="00474825">
      <w:pPr>
        <w:pStyle w:val="ListParagraph"/>
        <w:ind w:firstLine="720"/>
        <w:rPr>
          <w:ins w:id="1996" w:author="Suchaya Ananwattanaporn" w:date="2017-03-08T12:29:00Z"/>
          <w:rFonts w:ascii="TH SarabunPSK" w:hAnsi="TH SarabunPSK" w:cs="TH SarabunPSK"/>
          <w:sz w:val="32"/>
          <w:szCs w:val="32"/>
        </w:rPr>
      </w:pPr>
      <w:del w:id="1997" w:author="Suchaya Ananwattanaporn" w:date="2017-03-08T00:11:00Z">
        <w:r w:rsidRPr="00776A13" w:rsidDel="006F3264">
          <w:rPr>
            <w:rFonts w:ascii="TH SarabunPSK" w:hAnsi="TH SarabunPSK" w:cs="TH SarabunPSK" w:hint="cs"/>
            <w:sz w:val="32"/>
            <w:szCs w:val="32"/>
            <w:cs/>
          </w:rPr>
          <w:delText>จากหน้าจอแรกของโปรแกรม ให้เลือก “</w:delText>
        </w:r>
        <w:r w:rsidDel="006F3264">
          <w:rPr>
            <w:rFonts w:ascii="TH SarabunPSK" w:hAnsi="TH SarabunPSK" w:cs="TH SarabunPSK"/>
            <w:sz w:val="32"/>
            <w:szCs w:val="32"/>
            <w:cs/>
          </w:rPr>
          <w:delText>สร้างใบลดหนี้</w:delText>
        </w:r>
        <w:r w:rsidRPr="00776A13" w:rsidDel="006F3264">
          <w:rPr>
            <w:rFonts w:ascii="TH SarabunPSK" w:hAnsi="TH SarabunPSK" w:cs="TH SarabunPSK" w:hint="cs"/>
            <w:sz w:val="32"/>
            <w:szCs w:val="32"/>
            <w:cs/>
          </w:rPr>
          <w:delText>” จะเข้าสู่หน้าจอ “</w:delText>
        </w:r>
        <w:r w:rsidDel="006F3264">
          <w:rPr>
            <w:rFonts w:ascii="TH SarabunPSK" w:hAnsi="TH SarabunPSK" w:cs="TH SarabunPSK"/>
            <w:sz w:val="32"/>
            <w:szCs w:val="32"/>
            <w:cs/>
          </w:rPr>
          <w:delText>สร้างใบลดหนี้</w:delText>
        </w:r>
        <w:r w:rsidRPr="00776A13" w:rsidDel="006F3264">
          <w:rPr>
            <w:rFonts w:ascii="TH SarabunPSK" w:hAnsi="TH SarabunPSK" w:cs="TH SarabunPSK" w:hint="cs"/>
            <w:sz w:val="32"/>
            <w:szCs w:val="32"/>
            <w:cs/>
          </w:rPr>
          <w:delText>” โดย</w:delText>
        </w:r>
        <w:r w:rsidDel="006F3264">
          <w:rPr>
            <w:rFonts w:ascii="TH SarabunPSK" w:hAnsi="TH SarabunPSK" w:cs="TH SarabunPSK" w:hint="cs"/>
            <w:sz w:val="32"/>
            <w:szCs w:val="32"/>
            <w:cs/>
          </w:rPr>
          <w:delText>ข้อมูลที่</w:delText>
        </w:r>
        <w:r w:rsidRPr="00776A13" w:rsidDel="006F3264">
          <w:rPr>
            <w:rFonts w:ascii="TH SarabunPSK" w:hAnsi="TH SarabunPSK" w:cs="TH SarabunPSK" w:hint="cs"/>
            <w:sz w:val="32"/>
            <w:szCs w:val="32"/>
            <w:cs/>
          </w:rPr>
          <w:delText>ต้องใส่</w:delText>
        </w:r>
        <w:r w:rsidDel="006F3264">
          <w:rPr>
            <w:rFonts w:ascii="TH SarabunPSK" w:hAnsi="TH SarabunPSK" w:cs="TH SarabunPSK" w:hint="cs"/>
            <w:sz w:val="32"/>
            <w:szCs w:val="32"/>
            <w:cs/>
          </w:rPr>
          <w:delText xml:space="preserve"> จะคล้ายกับ</w:delText>
        </w:r>
        <w:r w:rsidRPr="00776A13" w:rsidDel="006F3264">
          <w:rPr>
            <w:rFonts w:ascii="TH SarabunPSK" w:hAnsi="TH SarabunPSK" w:cs="TH SarabunPSK" w:hint="cs"/>
            <w:sz w:val="32"/>
            <w:szCs w:val="32"/>
            <w:cs/>
          </w:rPr>
          <w:delText>ข้อมูล</w:delText>
        </w:r>
        <w:r w:rsidDel="006F3264">
          <w:rPr>
            <w:rFonts w:ascii="TH SarabunPSK" w:hAnsi="TH SarabunPSK" w:cs="TH SarabunPSK" w:hint="cs"/>
            <w:sz w:val="32"/>
            <w:szCs w:val="32"/>
            <w:cs/>
          </w:rPr>
          <w:delText>ที่ใส่เพื่อสร้างใบกำกับภาษี แต่มีจุดที่แตกต่างกัน</w:delText>
        </w:r>
        <w:r w:rsidRPr="00776A13" w:rsidDel="006F3264">
          <w:rPr>
            <w:rFonts w:ascii="TH SarabunPSK" w:hAnsi="TH SarabunPSK" w:cs="TH SarabunPSK" w:hint="cs"/>
            <w:sz w:val="32"/>
            <w:szCs w:val="32"/>
            <w:cs/>
          </w:rPr>
          <w:delText>ดังนี้</w:delText>
        </w:r>
      </w:del>
      <w:ins w:id="1998" w:author="Suchaya Ananwattanaporn" w:date="2017-03-08T00:08:00Z">
        <w:r w:rsidR="00474825" w:rsidRPr="002007CC">
          <w:rPr>
            <w:rFonts w:ascii="TH SarabunPSK" w:hAnsi="TH SarabunPSK" w:cs="TH SarabunPSK" w:hint="cs"/>
            <w:sz w:val="32"/>
            <w:szCs w:val="32"/>
            <w:cs/>
          </w:rPr>
          <w:t>หน้า</w:t>
        </w:r>
        <w:r w:rsidR="00474825">
          <w:rPr>
            <w:rFonts w:ascii="TH SarabunPSK" w:hAnsi="TH SarabunPSK" w:cs="TH SarabunPSK" w:hint="cs"/>
            <w:sz w:val="32"/>
            <w:szCs w:val="32"/>
            <w:cs/>
          </w:rPr>
          <w:t>สร้างใบ</w:t>
        </w:r>
      </w:ins>
      <w:ins w:id="1999" w:author="Suchaya Ananwattanaporn" w:date="2017-03-08T00:11:00Z">
        <w:r w:rsidR="006F3264">
          <w:rPr>
            <w:rFonts w:ascii="TH SarabunPSK" w:hAnsi="TH SarabunPSK" w:cs="TH SarabunPSK" w:hint="cs"/>
            <w:sz w:val="32"/>
            <w:szCs w:val="32"/>
            <w:cs/>
          </w:rPr>
          <w:t>ลด</w:t>
        </w:r>
      </w:ins>
      <w:ins w:id="2000" w:author="Suchaya Ananwattanaporn" w:date="2017-03-08T00:08:00Z">
        <w:r w:rsidR="00474825">
          <w:rPr>
            <w:rFonts w:ascii="TH SarabunPSK" w:hAnsi="TH SarabunPSK" w:cs="TH SarabunPSK" w:hint="cs"/>
            <w:sz w:val="32"/>
            <w:szCs w:val="32"/>
            <w:cs/>
          </w:rPr>
          <w:t>หนี้</w:t>
        </w:r>
        <w:r w:rsidR="00474825" w:rsidRPr="002007CC">
          <w:rPr>
            <w:rFonts w:ascii="TH SarabunPSK" w:hAnsi="TH SarabunPSK" w:cs="TH SarabunPSK" w:hint="cs"/>
            <w:sz w:val="32"/>
            <w:szCs w:val="32"/>
            <w:cs/>
          </w:rPr>
          <w:t>เป็นหน้าสำหรับกรอกข้อมูลเพื่อสร้าง</w:t>
        </w:r>
        <w:r w:rsidR="00474825">
          <w:rPr>
            <w:rFonts w:ascii="TH SarabunPSK" w:hAnsi="TH SarabunPSK" w:cs="TH SarabunPSK" w:hint="cs"/>
            <w:sz w:val="32"/>
            <w:szCs w:val="32"/>
            <w:cs/>
          </w:rPr>
          <w:t>ใบ</w:t>
        </w:r>
      </w:ins>
      <w:ins w:id="2001" w:author="Suchaya Ananwattanaporn" w:date="2017-03-08T00:11:00Z">
        <w:r w:rsidR="006F3264">
          <w:rPr>
            <w:rFonts w:ascii="TH SarabunPSK" w:hAnsi="TH SarabunPSK" w:cs="TH SarabunPSK" w:hint="cs"/>
            <w:sz w:val="32"/>
            <w:szCs w:val="32"/>
            <w:cs/>
          </w:rPr>
          <w:t>ลด</w:t>
        </w:r>
      </w:ins>
      <w:ins w:id="2002" w:author="Suchaya Ananwattanaporn" w:date="2017-03-08T00:08:00Z">
        <w:r w:rsidR="00474825">
          <w:rPr>
            <w:rFonts w:ascii="TH SarabunPSK" w:hAnsi="TH SarabunPSK" w:cs="TH SarabunPSK" w:hint="cs"/>
            <w:sz w:val="32"/>
            <w:szCs w:val="32"/>
            <w:cs/>
          </w:rPr>
          <w:t>หนี้</w:t>
        </w:r>
        <w:r w:rsidR="00474825" w:rsidRPr="002007CC">
          <w:rPr>
            <w:rFonts w:ascii="TH SarabunPSK" w:hAnsi="TH SarabunPSK" w:cs="TH SarabunPSK" w:hint="cs"/>
            <w:sz w:val="32"/>
            <w:szCs w:val="32"/>
            <w:cs/>
          </w:rPr>
          <w:t xml:space="preserve"> จากหน้าจอหลักของโปรแกรมให้เลือก “</w:t>
        </w:r>
        <w:r w:rsidR="00474825">
          <w:rPr>
            <w:rFonts w:ascii="TH SarabunPSK" w:hAnsi="TH SarabunPSK" w:cs="TH SarabunPSK"/>
            <w:sz w:val="32"/>
            <w:szCs w:val="32"/>
            <w:cs/>
          </w:rPr>
          <w:t>สร้างใบ</w:t>
        </w:r>
      </w:ins>
      <w:ins w:id="2003" w:author="Suchaya Ananwattanaporn" w:date="2017-03-08T00:11:00Z">
        <w:r w:rsidR="006F3264">
          <w:rPr>
            <w:rFonts w:ascii="TH SarabunPSK" w:hAnsi="TH SarabunPSK" w:cs="TH SarabunPSK" w:hint="cs"/>
            <w:sz w:val="32"/>
            <w:szCs w:val="32"/>
            <w:cs/>
          </w:rPr>
          <w:t>ลด</w:t>
        </w:r>
      </w:ins>
      <w:ins w:id="2004" w:author="Suchaya Ananwattanaporn" w:date="2017-03-08T00:08:00Z">
        <w:r w:rsidR="00474825">
          <w:rPr>
            <w:rFonts w:ascii="TH SarabunPSK" w:hAnsi="TH SarabunPSK" w:cs="TH SarabunPSK"/>
            <w:sz w:val="32"/>
            <w:szCs w:val="32"/>
            <w:cs/>
          </w:rPr>
          <w:t>หนี้</w:t>
        </w:r>
        <w:r w:rsidR="00474825" w:rsidRPr="002007CC">
          <w:rPr>
            <w:rFonts w:ascii="TH SarabunPSK" w:hAnsi="TH SarabunPSK" w:cs="TH SarabunPSK" w:hint="cs"/>
            <w:sz w:val="32"/>
            <w:szCs w:val="32"/>
            <w:cs/>
          </w:rPr>
          <w:t>” จะเข้าสู่หน้าจอ “</w:t>
        </w:r>
        <w:r w:rsidR="00474825">
          <w:rPr>
            <w:rFonts w:ascii="TH SarabunPSK" w:hAnsi="TH SarabunPSK" w:cs="TH SarabunPSK"/>
            <w:sz w:val="32"/>
            <w:szCs w:val="32"/>
            <w:cs/>
          </w:rPr>
          <w:t>สร้างใบ</w:t>
        </w:r>
      </w:ins>
      <w:ins w:id="2005" w:author="Suchaya Ananwattanaporn" w:date="2017-03-08T00:11:00Z">
        <w:r w:rsidR="006F3264">
          <w:rPr>
            <w:rFonts w:ascii="TH SarabunPSK" w:hAnsi="TH SarabunPSK" w:cs="TH SarabunPSK" w:hint="cs"/>
            <w:sz w:val="32"/>
            <w:szCs w:val="32"/>
            <w:cs/>
          </w:rPr>
          <w:t>ลด</w:t>
        </w:r>
      </w:ins>
      <w:ins w:id="2006" w:author="Suchaya Ananwattanaporn" w:date="2017-03-08T00:08:00Z">
        <w:r w:rsidR="00474825">
          <w:rPr>
            <w:rFonts w:ascii="TH SarabunPSK" w:hAnsi="TH SarabunPSK" w:cs="TH SarabunPSK"/>
            <w:sz w:val="32"/>
            <w:szCs w:val="32"/>
            <w:cs/>
          </w:rPr>
          <w:t>หนี้</w:t>
        </w:r>
        <w:r w:rsidR="00474825" w:rsidRPr="002007CC">
          <w:rPr>
            <w:rFonts w:ascii="TH SarabunPSK" w:hAnsi="TH SarabunPSK" w:cs="TH SarabunPSK" w:hint="cs"/>
            <w:sz w:val="32"/>
            <w:szCs w:val="32"/>
            <w:cs/>
          </w:rPr>
          <w:t>” โดยกรอกหรือเลือกข้อมูลดังนี้</w:t>
        </w:r>
      </w:ins>
    </w:p>
    <w:p w:rsidR="00AD7C56" w:rsidRDefault="00AD7C56" w:rsidP="00474825">
      <w:pPr>
        <w:pStyle w:val="ListParagraph"/>
        <w:ind w:firstLine="720"/>
        <w:rPr>
          <w:ins w:id="2007" w:author="Suchaya Ananwattanaporn" w:date="2017-03-08T00:08:00Z"/>
          <w:rFonts w:ascii="TH SarabunPSK" w:hAnsi="TH SarabunPSK" w:cs="TH SarabunPSK"/>
          <w:sz w:val="32"/>
          <w:szCs w:val="32"/>
        </w:rPr>
      </w:pPr>
    </w:p>
    <w:p w:rsidR="00474825" w:rsidRDefault="00474825" w:rsidP="00474825">
      <w:pPr>
        <w:pStyle w:val="ListParagraph"/>
        <w:ind w:firstLine="720"/>
        <w:rPr>
          <w:ins w:id="2008" w:author="Suchaya Ananwattanaporn" w:date="2017-03-08T12:29:00Z"/>
          <w:rFonts w:ascii="TH SarabunPSK" w:hAnsi="TH SarabunPSK" w:cs="TH SarabunPSK"/>
          <w:sz w:val="32"/>
          <w:szCs w:val="32"/>
        </w:rPr>
      </w:pPr>
      <w:ins w:id="2009" w:author="Suchaya Ananwattanaporn" w:date="2017-03-08T00:08:00Z">
        <w:r>
          <w:rPr>
            <w:noProof/>
          </w:rPr>
          <w:lastRenderedPageBreak/>
          <w:drawing>
            <wp:inline distT="0" distB="0" distL="0" distR="0" wp14:anchorId="79386E72" wp14:editId="04F20FE4">
              <wp:extent cx="4499610" cy="3276600"/>
              <wp:effectExtent l="0" t="0" r="0" b="0"/>
              <wp:docPr id="469" name="Picture 4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49"/>
                      <a:srcRect l="8476" r="1897" b="-12"/>
                      <a:stretch/>
                    </pic:blipFill>
                    <pic:spPr bwMode="auto">
                      <a:xfrm>
                        <a:off x="0" y="0"/>
                        <a:ext cx="4504531" cy="328018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AD7C56" w:rsidRDefault="004C1C70" w:rsidP="00474825">
      <w:pPr>
        <w:pStyle w:val="ListParagraph"/>
        <w:ind w:firstLine="720"/>
        <w:rPr>
          <w:ins w:id="2010" w:author="Suchaya Ananwattanaporn" w:date="2017-03-08T12:34:00Z"/>
          <w:rFonts w:ascii="TH SarabunPSK" w:hAnsi="TH SarabunPSK" w:cs="TH SarabunPSK"/>
          <w:sz w:val="32"/>
          <w:szCs w:val="32"/>
        </w:rPr>
      </w:pPr>
      <w:ins w:id="2011" w:author="Suchaya Ananwattanaporn" w:date="2017-03-08T12:33:00Z">
        <w:r>
          <w:rPr>
            <w:noProof/>
          </w:rPr>
          <w:drawing>
            <wp:inline distT="0" distB="0" distL="0" distR="0" wp14:anchorId="5939EB08" wp14:editId="7A3F50C3">
              <wp:extent cx="4499853" cy="3328670"/>
              <wp:effectExtent l="0" t="0" r="0" b="5080"/>
              <wp:docPr id="326" name="Picture 3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33394" cy="33534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9003D" w:rsidRDefault="0009003D" w:rsidP="0009003D">
      <w:pPr>
        <w:ind w:left="2160" w:firstLine="720"/>
        <w:rPr>
          <w:ins w:id="2012" w:author="Suchaya Ananwattanaporn" w:date="2017-03-08T12:35:00Z"/>
          <w:rFonts w:ascii="TH SarabunPSK" w:hAnsi="TH SarabunPSK" w:cs="TH SarabunPSK"/>
          <w:sz w:val="32"/>
          <w:szCs w:val="32"/>
        </w:rPr>
      </w:pPr>
      <w:ins w:id="2013" w:author="Suchaya Ananwattanaporn" w:date="2017-03-08T12:35:00Z">
        <w:r>
          <w:rPr>
            <w:rFonts w:ascii="TH SarabunPSK" w:hAnsi="TH SarabunPSK" w:cs="TH SarabunPSK"/>
            <w:sz w:val="32"/>
            <w:szCs w:val="32"/>
            <w:cs/>
          </w:rPr>
          <w:t xml:space="preserve">              </w:t>
        </w:r>
      </w:ins>
      <w:ins w:id="2014" w:author="Suchaya Ananwattanaporn" w:date="2017-03-08T12:51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2015" w:author="Suchaya Ananwattanaporn" w:date="2017-03-08T12:35:00Z">
        <w:r w:rsidRPr="00C0772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C07726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07726">
          <w:rPr>
            <w:rFonts w:ascii="TH SarabunPSK" w:hAnsi="TH SarabunPSK" w:cs="TH SarabunPSK"/>
            <w:sz w:val="32"/>
            <w:szCs w:val="32"/>
          </w:rPr>
          <w:instrText xml:space="preserve"> STYLEREF 1 \s </w:instrText>
        </w:r>
        <w:r w:rsidRPr="00C07726">
          <w:rPr>
            <w:rFonts w:ascii="TH SarabunPSK" w:hAnsi="TH SarabunPSK" w:cs="TH SarabunPSK"/>
            <w:sz w:val="32"/>
            <w:szCs w:val="32"/>
          </w:rPr>
          <w:fldChar w:fldCharType="separate"/>
        </w:r>
      </w:ins>
      <w:r w:rsidR="00C056F8">
        <w:rPr>
          <w:rFonts w:ascii="TH SarabunPSK" w:hAnsi="TH SarabunPSK" w:cs="TH SarabunPSK"/>
          <w:noProof/>
          <w:sz w:val="32"/>
          <w:szCs w:val="32"/>
        </w:rPr>
        <w:t>3</w:t>
      </w:r>
      <w:ins w:id="2016" w:author="Suchaya Ananwattanaporn" w:date="2017-03-08T12:35:00Z">
        <w:r w:rsidRPr="00C07726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C07726">
          <w:rPr>
            <w:rFonts w:ascii="TH SarabunPSK" w:hAnsi="TH SarabunPSK" w:cs="TH SarabunPSK"/>
            <w:sz w:val="32"/>
            <w:szCs w:val="32"/>
          </w:rPr>
          <w:noBreakHyphen/>
        </w:r>
        <w:r>
          <w:rPr>
            <w:rFonts w:ascii="TH SarabunPSK" w:hAnsi="TH SarabunPSK" w:cs="TH SarabunPSK"/>
            <w:sz w:val="32"/>
            <w:szCs w:val="32"/>
          </w:rPr>
          <w:t>5</w:t>
        </w:r>
        <w:r w:rsidRPr="00C07726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C07726">
          <w:rPr>
            <w:rFonts w:ascii="TH SarabunPSK" w:hAnsi="TH SarabunPSK" w:cs="TH SarabunPSK" w:hint="cs"/>
            <w:sz w:val="32"/>
            <w:szCs w:val="32"/>
            <w:cs/>
          </w:rPr>
          <w:t>หน้าจอ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สร้างใบลดหนี้</w:t>
        </w:r>
        <w:r w:rsidRPr="00C07726">
          <w:rPr>
            <w:rFonts w:ascii="TH SarabunPSK" w:hAnsi="TH SarabunPSK" w:cs="TH SarabunPSK" w:hint="cs"/>
            <w:sz w:val="32"/>
            <w:szCs w:val="32"/>
            <w:cs/>
          </w:rPr>
          <w:t>”</w:t>
        </w:r>
      </w:ins>
    </w:p>
    <w:p w:rsidR="0009003D" w:rsidRPr="0009003D" w:rsidRDefault="0009003D">
      <w:pPr>
        <w:rPr>
          <w:ins w:id="2017" w:author="Suchaya Ananwattanaporn" w:date="2017-03-08T12:34:00Z"/>
          <w:rFonts w:ascii="TH SarabunPSK" w:hAnsi="TH SarabunPSK" w:cs="TH SarabunPSK"/>
          <w:sz w:val="32"/>
          <w:szCs w:val="32"/>
        </w:rPr>
        <w:pPrChange w:id="2018" w:author="Suchaya Ananwattanaporn" w:date="2017-03-08T12:35:00Z">
          <w:pPr>
            <w:ind w:left="1440" w:firstLine="720"/>
          </w:pPr>
        </w:pPrChange>
      </w:pPr>
    </w:p>
    <w:p w:rsidR="0009003D" w:rsidRDefault="0009003D" w:rsidP="0009003D">
      <w:pPr>
        <w:ind w:left="1440" w:firstLine="720"/>
        <w:rPr>
          <w:ins w:id="2019" w:author="Suchaya Ananwattanaporn" w:date="2017-03-08T12:34:00Z"/>
          <w:rFonts w:ascii="TH SarabunPSK" w:hAnsi="TH SarabunPSK" w:cs="TH SarabunPSK"/>
          <w:sz w:val="32"/>
          <w:szCs w:val="32"/>
        </w:rPr>
      </w:pPr>
      <w:ins w:id="2020" w:author="Suchaya Ananwattanaporn" w:date="2017-03-08T12:34:00Z">
        <w:r>
          <w:rPr>
            <w:rFonts w:ascii="TH SarabunPSK" w:hAnsi="TH SarabunPSK" w:cs="TH SarabunPSK" w:hint="cs"/>
            <w:sz w:val="32"/>
            <w:szCs w:val="32"/>
            <w:cs/>
          </w:rPr>
          <w:t>กรอกเลขที่ของใบกำกับภาษีใบเดิม</w:t>
        </w:r>
      </w:ins>
    </w:p>
    <w:p w:rsidR="0009003D" w:rsidRDefault="0009003D" w:rsidP="0009003D">
      <w:pPr>
        <w:ind w:left="1440" w:firstLine="720"/>
        <w:rPr>
          <w:ins w:id="2021" w:author="Suchaya Ananwattanaporn" w:date="2017-03-08T12:34:00Z"/>
          <w:rFonts w:ascii="TH SarabunPSK" w:hAnsi="TH SarabunPSK" w:cs="TH SarabunPSK"/>
          <w:sz w:val="32"/>
          <w:szCs w:val="32"/>
        </w:rPr>
      </w:pPr>
      <w:ins w:id="2022" w:author="Suchaya Ananwattanaporn" w:date="2017-03-08T12:34:00Z">
        <w:r>
          <w:rPr>
            <w:rFonts w:ascii="TH SarabunPSK" w:hAnsi="TH SarabunPSK" w:cs="TH SarabunPSK" w:hint="cs"/>
            <w:sz w:val="32"/>
            <w:szCs w:val="32"/>
            <w:cs/>
          </w:rPr>
          <w:t>เลือกวันที่เป็นวันที่ออกใบกำกับภาษีอันเก่าที่ต้องยกเลิก วันที่จะเลือกได้ไม่เกินวันที่ปัจจุบัน</w:t>
        </w:r>
      </w:ins>
    </w:p>
    <w:p w:rsidR="0009003D" w:rsidRDefault="0009003D" w:rsidP="0009003D">
      <w:pPr>
        <w:ind w:left="1440" w:firstLine="720"/>
        <w:rPr>
          <w:ins w:id="2023" w:author="Suchaya Ananwattanaporn" w:date="2017-03-08T12:34:00Z"/>
          <w:rFonts w:ascii="TH SarabunPSK" w:hAnsi="TH SarabunPSK" w:cs="TH SarabunPSK"/>
          <w:sz w:val="32"/>
          <w:szCs w:val="32"/>
        </w:rPr>
      </w:pPr>
      <w:ins w:id="2024" w:author="Suchaya Ananwattanaporn" w:date="2017-03-08T12:34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เลือกประเภทเอกสารอ้างอิง </w:t>
        </w:r>
      </w:ins>
    </w:p>
    <w:p w:rsidR="0009003D" w:rsidRDefault="0009003D" w:rsidP="0009003D">
      <w:pPr>
        <w:ind w:left="1440" w:firstLine="720"/>
        <w:rPr>
          <w:ins w:id="2025" w:author="Suchaya Ananwattanaporn" w:date="2017-03-08T12:34:00Z"/>
          <w:rFonts w:ascii="TH SarabunPSK" w:hAnsi="TH SarabunPSK" w:cs="TH SarabunPSK"/>
          <w:sz w:val="32"/>
          <w:szCs w:val="32"/>
        </w:rPr>
      </w:pPr>
    </w:p>
    <w:p w:rsidR="0009003D" w:rsidRPr="00284CDB" w:rsidRDefault="0009003D" w:rsidP="0009003D">
      <w:pPr>
        <w:ind w:left="1440" w:firstLine="720"/>
        <w:rPr>
          <w:ins w:id="2026" w:author="Suchaya Ananwattanaporn" w:date="2017-03-08T12:34:00Z"/>
          <w:rFonts w:ascii="TH SarabunPSK" w:hAnsi="TH SarabunPSK" w:cs="TH SarabunPSK"/>
          <w:sz w:val="32"/>
          <w:szCs w:val="32"/>
        </w:rPr>
      </w:pPr>
      <w:ins w:id="2027" w:author="Suchaya Ananwattanaporn" w:date="2017-03-08T12:34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สามารถทำการอ้างอิงได้มากที่สุด </w:t>
        </w:r>
        <w:r>
          <w:rPr>
            <w:rFonts w:ascii="TH SarabunPSK" w:hAnsi="TH SarabunPSK" w:cs="TH SarabunPSK"/>
            <w:sz w:val="32"/>
            <w:szCs w:val="32"/>
          </w:rPr>
          <w:t xml:space="preserve">5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ใบ โดยเลือกกรอกข้อมูลจาก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เพิ่มใบกำกับภาษีที่อ้างถึง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09003D" w:rsidRDefault="0009003D" w:rsidP="00474825">
      <w:pPr>
        <w:pStyle w:val="ListParagraph"/>
        <w:ind w:firstLine="720"/>
        <w:rPr>
          <w:ins w:id="2028" w:author="Suchaya Ananwattanaporn" w:date="2017-03-08T12:34:00Z"/>
          <w:rFonts w:ascii="TH SarabunPSK" w:hAnsi="TH SarabunPSK" w:cs="TH SarabunPSK"/>
          <w:sz w:val="32"/>
          <w:szCs w:val="32"/>
        </w:rPr>
      </w:pPr>
    </w:p>
    <w:p w:rsidR="004C1C70" w:rsidRPr="002007CC" w:rsidRDefault="004C1C70" w:rsidP="00474825">
      <w:pPr>
        <w:pStyle w:val="ListParagraph"/>
        <w:ind w:firstLine="720"/>
        <w:rPr>
          <w:ins w:id="2029" w:author="Suchaya Ananwattanaporn" w:date="2017-03-08T00:08:00Z"/>
          <w:rFonts w:ascii="TH SarabunPSK" w:hAnsi="TH SarabunPSK" w:cs="TH SarabunPSK"/>
          <w:sz w:val="32"/>
          <w:szCs w:val="32"/>
        </w:rPr>
      </w:pPr>
    </w:p>
    <w:p w:rsidR="00474825" w:rsidRPr="00284CDB" w:rsidRDefault="00474825" w:rsidP="00474825">
      <w:pPr>
        <w:ind w:left="1440"/>
        <w:rPr>
          <w:ins w:id="2030" w:author="Suchaya Ananwattanaporn" w:date="2017-03-08T00:08:00Z"/>
          <w:rFonts w:ascii="TH SarabunPSK" w:hAnsi="TH SarabunPSK" w:cs="TH SarabunPSK"/>
          <w:sz w:val="32"/>
          <w:szCs w:val="32"/>
        </w:rPr>
      </w:pPr>
      <w:ins w:id="2031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>ข้อมูลผู้ซื้อ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-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เลือกข้อมูลผู้ซื้อที่เคยสร้างไว้จากหน้าจอ </w:t>
        </w:r>
        <w:r w:rsidRPr="00AC3E9F">
          <w:rPr>
            <w:rFonts w:ascii="TH SarabunPSK" w:hAnsi="TH SarabunPSK" w:cs="TH SarabunPSK"/>
            <w:sz w:val="32"/>
            <w:szCs w:val="32"/>
            <w:cs/>
          </w:rPr>
          <w:t>"การตั้งค่าผู้ซื้อ"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ได้และสามารถแก้ไขข้อมูลผู้ซื้อที่ได้เลือกมาได้ แต่การแก้ไขนั้นจะไม่บันทึกทับข้อมูลเก่า หากต้องการให้การแก้ไขบันทึกต้องไปแก้ไขยังหน้า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หรือกรอกข้อมูลผู้ซื้อใหม่บนหน้านี้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ซึ่งข้อมูลนี้จะไม่ได้ถูกบันทึก หากต้องการบันทึกข้อมูลของผู้ซื้อใหม่ให้ไปยังหน้า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ตั้งค่าผู้ซื้อ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และเลือก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เพิ่มรายการ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474825" w:rsidRDefault="00474825" w:rsidP="00474825">
      <w:pPr>
        <w:rPr>
          <w:ins w:id="2032" w:author="Suchaya Ananwattanaporn" w:date="2017-03-08T00:08:00Z"/>
          <w:rFonts w:ascii="TH SarabunPSK" w:hAnsi="TH SarabunPSK" w:cs="TH SarabunPSK"/>
          <w:sz w:val="32"/>
          <w:szCs w:val="32"/>
          <w:cs/>
        </w:rPr>
      </w:pPr>
    </w:p>
    <w:p w:rsidR="00474825" w:rsidRDefault="00474825" w:rsidP="00474825">
      <w:pPr>
        <w:ind w:left="720" w:firstLine="720"/>
        <w:rPr>
          <w:ins w:id="2033" w:author="Suchaya Ananwattanaporn" w:date="2017-03-08T00:08:00Z"/>
          <w:rFonts w:ascii="TH SarabunPSK" w:hAnsi="TH SarabunPSK" w:cs="TH SarabunPSK"/>
          <w:sz w:val="32"/>
          <w:szCs w:val="32"/>
        </w:rPr>
      </w:pPr>
      <w:ins w:id="2034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ข้อมูลสินค้า/บริการ </w:t>
        </w:r>
      </w:ins>
    </w:p>
    <w:p w:rsidR="00474825" w:rsidRDefault="00474825">
      <w:pPr>
        <w:ind w:left="720" w:firstLine="720"/>
        <w:jc w:val="center"/>
        <w:rPr>
          <w:ins w:id="2035" w:author="Suchaya Ananwattanaporn" w:date="2017-03-08T00:08:00Z"/>
          <w:rFonts w:ascii="TH SarabunPSK" w:hAnsi="TH SarabunPSK" w:cs="TH SarabunPSK"/>
          <w:sz w:val="32"/>
          <w:szCs w:val="32"/>
        </w:rPr>
        <w:pPrChange w:id="2036" w:author="Suchaya Ananwattanaporn" w:date="2017-03-08T12:30:00Z">
          <w:pPr>
            <w:ind w:left="720" w:firstLine="720"/>
          </w:pPr>
        </w:pPrChange>
      </w:pPr>
      <w:ins w:id="2037" w:author="Suchaya Ananwattanaporn" w:date="2017-03-08T00:08:00Z">
        <w:r>
          <w:rPr>
            <w:noProof/>
          </w:rPr>
          <w:drawing>
            <wp:inline distT="0" distB="0" distL="0" distR="0" wp14:anchorId="555856B3" wp14:editId="3902E5B2">
              <wp:extent cx="3644900" cy="2963545"/>
              <wp:effectExtent l="0" t="0" r="0" b="8255"/>
              <wp:docPr id="470" name="Picture 4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47"/>
                      <a:srcRect l="25770" r="7592" b="-10"/>
                      <a:stretch/>
                    </pic:blipFill>
                    <pic:spPr bwMode="auto">
                      <a:xfrm>
                        <a:off x="0" y="0"/>
                        <a:ext cx="3656481" cy="297296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474825" w:rsidRDefault="00E86794" w:rsidP="00474825">
      <w:pPr>
        <w:ind w:left="3600" w:firstLine="720"/>
        <w:rPr>
          <w:ins w:id="2038" w:author="Suchaya Ananwattanaporn" w:date="2017-03-08T12:30:00Z"/>
          <w:rFonts w:ascii="TH SarabunPSK" w:hAnsi="TH SarabunPSK" w:cs="TH SarabunPSK"/>
          <w:sz w:val="32"/>
          <w:szCs w:val="32"/>
        </w:rPr>
      </w:pPr>
      <w:ins w:id="2039" w:author="Suchaya Ananwattanaporn" w:date="2017-03-08T12:50:00Z">
        <w:r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ins w:id="2040" w:author="Suchaya Ananwattanaporn" w:date="2017-03-08T00:08:00Z">
        <w:r w:rsidR="00474825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474825">
          <w:rPr>
            <w:rFonts w:ascii="TH SarabunPSK" w:hAnsi="TH SarabunPSK" w:cs="TH SarabunPSK"/>
            <w:sz w:val="32"/>
            <w:szCs w:val="32"/>
          </w:rPr>
          <w:t>3</w:t>
        </w:r>
        <w:r w:rsidR="00474825" w:rsidRPr="008B2AFB">
          <w:rPr>
            <w:rFonts w:ascii="TH SarabunPSK" w:hAnsi="TH SarabunPSK" w:cs="TH SarabunPSK"/>
            <w:sz w:val="32"/>
            <w:szCs w:val="32"/>
          </w:rPr>
          <w:noBreakHyphen/>
        </w:r>
      </w:ins>
      <w:ins w:id="2041" w:author="Suchaya Ananwattanaporn" w:date="2017-03-08T12:36:00Z">
        <w:r w:rsidR="004F4F2E">
          <w:rPr>
            <w:rFonts w:ascii="TH SarabunPSK" w:hAnsi="TH SarabunPSK" w:cs="TH SarabunPSK"/>
            <w:sz w:val="32"/>
            <w:szCs w:val="32"/>
          </w:rPr>
          <w:t>6</w:t>
        </w:r>
      </w:ins>
      <w:ins w:id="2042" w:author="Suchaya Ananwattanaporn" w:date="2017-03-08T00:08:00Z">
        <w:r w:rsidR="00474825" w:rsidRPr="008B2AF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474825">
          <w:rPr>
            <w:rFonts w:ascii="TH SarabunPSK" w:hAnsi="TH SarabunPSK" w:cs="TH SarabunPSK" w:hint="cs"/>
            <w:sz w:val="32"/>
            <w:szCs w:val="32"/>
            <w:cs/>
          </w:rPr>
          <w:t>หน้าเพิ่ม</w:t>
        </w:r>
        <w:r w:rsidR="00474825">
          <w:rPr>
            <w:rFonts w:ascii="TH SarabunPSK" w:hAnsi="TH SarabunPSK" w:cs="TH SarabunPSK"/>
            <w:sz w:val="32"/>
            <w:szCs w:val="32"/>
            <w:cs/>
          </w:rPr>
          <w:t>/</w:t>
        </w:r>
        <w:r w:rsidR="00474825">
          <w:rPr>
            <w:rFonts w:ascii="TH SarabunPSK" w:hAnsi="TH SarabunPSK" w:cs="TH SarabunPSK" w:hint="cs"/>
            <w:sz w:val="32"/>
            <w:szCs w:val="32"/>
            <w:cs/>
          </w:rPr>
          <w:t>แก้ไข รายการสินค้า</w:t>
        </w:r>
      </w:ins>
    </w:p>
    <w:p w:rsidR="00AD7C56" w:rsidRDefault="00AD7C56" w:rsidP="00474825">
      <w:pPr>
        <w:ind w:left="3600" w:firstLine="720"/>
        <w:rPr>
          <w:ins w:id="2043" w:author="Suchaya Ananwattanaporn" w:date="2017-03-08T00:08:00Z"/>
          <w:rFonts w:ascii="TH SarabunPSK" w:hAnsi="TH SarabunPSK" w:cs="TH SarabunPSK"/>
          <w:sz w:val="32"/>
          <w:szCs w:val="32"/>
          <w:cs/>
        </w:rPr>
      </w:pPr>
    </w:p>
    <w:p w:rsidR="00474825" w:rsidRDefault="00474825" w:rsidP="00474825">
      <w:pPr>
        <w:ind w:left="720" w:firstLine="720"/>
        <w:rPr>
          <w:ins w:id="2044" w:author="Suchaya Ananwattanaporn" w:date="2017-03-08T00:08:00Z"/>
          <w:rFonts w:ascii="TH SarabunPSK" w:hAnsi="TH SarabunPSK" w:cs="TH SarabunPSK"/>
          <w:sz w:val="32"/>
          <w:szCs w:val="32"/>
        </w:rPr>
      </w:pPr>
      <w:ins w:id="2045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เพิ่ม </w:t>
        </w:r>
        <w:r>
          <w:rPr>
            <w:rFonts w:ascii="TH SarabunPSK" w:hAnsi="TH SarabunPSK" w:cs="TH SarabunPSK"/>
            <w:sz w:val="32"/>
            <w:szCs w:val="32"/>
          </w:rPr>
          <w:tab/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- 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เลือก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เพิ่มรายการ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เพื่อทำการเพิ่มรายการสินค้า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 โดยเลือกรายการสินค้า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บริการที่ได้สร้างข้อมูลไว้จากหน้าจอ </w:t>
        </w:r>
        <w:r w:rsidRPr="00AC3E9F">
          <w:rPr>
            <w:rFonts w:ascii="TH SarabunPSK" w:hAnsi="TH SarabunPSK" w:cs="TH SarabunPSK"/>
            <w:sz w:val="32"/>
            <w:szCs w:val="32"/>
            <w:cs/>
          </w:rPr>
          <w:t>"ตั้งค่า</w:t>
        </w:r>
        <w:r>
          <w:rPr>
            <w:rFonts w:ascii="TH SarabunPSK" w:hAnsi="TH SarabunPSK" w:cs="TH SarabunPSK" w:hint="cs"/>
            <w:sz w:val="32"/>
            <w:szCs w:val="32"/>
            <w:cs/>
          </w:rPr>
          <w:t>สินค้า</w:t>
        </w:r>
        <w:r w:rsidRPr="00AC3E9F">
          <w:rPr>
            <w:rFonts w:ascii="TH SarabunPSK" w:hAnsi="TH SarabunPSK" w:cs="TH SarabunPSK"/>
            <w:sz w:val="32"/>
            <w:szCs w:val="32"/>
            <w:cs/>
          </w:rPr>
          <w:t>"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ข้อมูลจะปรากฏ จากนั้นทำการกรอกจำนวนสินค้า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 และส่วนลด หรือสร้างรายการสินค้า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บริการใหม่บนหน้านี้ โดยกรอกข้อมูลสินค้า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บริการที่ต้องการสร้าง ให้ครบอย่างน้อย</w:t>
        </w:r>
        <w:r w:rsidRPr="00284CDB">
          <w:rPr>
            <w:rFonts w:ascii="TH SarabunPSK" w:hAnsi="TH SarabunPSK" w:cs="TH SarabunPSK"/>
            <w:sz w:val="32"/>
            <w:szCs w:val="32"/>
            <w:cs/>
          </w:rPr>
          <w:t>ต้องกรอกข้อมูลในฟิลด์ที่มีเครื่องหมาย * ให้ครบ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 </w:t>
        </w:r>
      </w:ins>
    </w:p>
    <w:p w:rsidR="00474825" w:rsidRDefault="00474825" w:rsidP="00474825">
      <w:pPr>
        <w:ind w:left="720" w:firstLine="720"/>
        <w:rPr>
          <w:ins w:id="2046" w:author="Suchaya Ananwattanaporn" w:date="2017-03-08T00:08:00Z"/>
          <w:rFonts w:ascii="TH SarabunPSK" w:hAnsi="TH SarabunPSK" w:cs="TH SarabunPSK"/>
          <w:sz w:val="32"/>
          <w:szCs w:val="32"/>
        </w:rPr>
      </w:pPr>
    </w:p>
    <w:p w:rsidR="00474825" w:rsidRDefault="00474825" w:rsidP="00474825">
      <w:pPr>
        <w:ind w:left="720" w:firstLine="720"/>
        <w:rPr>
          <w:ins w:id="2047" w:author="Suchaya Ananwattanaporn" w:date="2017-03-08T00:08:00Z"/>
          <w:rFonts w:ascii="TH SarabunPSK" w:hAnsi="TH SarabunPSK" w:cs="TH SarabunPSK"/>
          <w:sz w:val="32"/>
          <w:szCs w:val="32"/>
        </w:rPr>
      </w:pPr>
      <w:ins w:id="2048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แก้ไข </w:t>
        </w:r>
        <w:r>
          <w:rPr>
            <w:rFonts w:ascii="TH SarabunPSK" w:hAnsi="TH SarabunPSK" w:cs="TH SarabunPSK"/>
            <w:sz w:val="32"/>
            <w:szCs w:val="32"/>
          </w:rPr>
          <w:tab/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- 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เลือกแก้ไข ท้ายรายการสินค้าและบริการที่ต้องการแก้ไข ทำการแก้ไขข้อมูลที่หน้า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474825" w:rsidRDefault="00474825" w:rsidP="00474825">
      <w:pPr>
        <w:ind w:left="720" w:firstLine="720"/>
        <w:rPr>
          <w:ins w:id="2049" w:author="Suchaya Ananwattanaporn" w:date="2017-03-08T00:08:00Z"/>
          <w:rFonts w:ascii="TH SarabunPSK" w:hAnsi="TH SarabunPSK" w:cs="TH SarabunPSK"/>
          <w:sz w:val="32"/>
          <w:szCs w:val="32"/>
        </w:rPr>
      </w:pPr>
      <w:ins w:id="2050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แล้วไม่ได้ทำการแก้ไข ต้องการออกจากหน้า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เพิ่ม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</w:t>
        </w:r>
      </w:ins>
    </w:p>
    <w:p w:rsidR="00474825" w:rsidRPr="00284CDB" w:rsidRDefault="00474825" w:rsidP="00474825">
      <w:pPr>
        <w:ind w:left="720" w:firstLine="720"/>
        <w:rPr>
          <w:ins w:id="2051" w:author="Suchaya Ananwattanaporn" w:date="2017-03-08T00:08:00Z"/>
          <w:rFonts w:ascii="TH SarabunPSK" w:hAnsi="TH SarabunPSK" w:cs="TH SarabunPSK"/>
          <w:sz w:val="32"/>
          <w:szCs w:val="32"/>
        </w:rPr>
      </w:pPr>
      <w:ins w:id="2052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ทำการแก้ไขแล้วและได้เลือกปุ่ม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หากเปลี่ยนใจต้องการบันทึกให้เลือกปุ่ม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474825" w:rsidRDefault="00474825" w:rsidP="00474825">
      <w:pPr>
        <w:ind w:left="720" w:firstLine="720"/>
        <w:rPr>
          <w:ins w:id="2053" w:author="Suchaya Ananwattanaporn" w:date="2017-03-08T00:08:00Z"/>
          <w:rFonts w:ascii="TH SarabunPSK" w:hAnsi="TH SarabunPSK" w:cs="TH SarabunPSK"/>
          <w:sz w:val="32"/>
          <w:szCs w:val="32"/>
        </w:rPr>
      </w:pPr>
      <w:ins w:id="2054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lastRenderedPageBreak/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ทำการแก้ไขแล้ว ไม่ต้องการบันทึกเลือกปุ่ม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จากนั้นเลือกปุ่ม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ไม่บันทึก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474825" w:rsidRPr="00284CDB" w:rsidRDefault="00474825" w:rsidP="00474825">
      <w:pPr>
        <w:ind w:left="720" w:firstLine="720"/>
        <w:rPr>
          <w:ins w:id="2055" w:author="Suchaya Ananwattanaporn" w:date="2017-03-08T00:08:00Z"/>
          <w:rFonts w:ascii="TH SarabunPSK" w:hAnsi="TH SarabunPSK" w:cs="TH SarabunPSK"/>
          <w:sz w:val="32"/>
          <w:szCs w:val="32"/>
        </w:rPr>
      </w:pPr>
      <w:ins w:id="2056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>หากเลือกแก้ไขข้อมูลสินค้า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/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บริการ ทำการแก้ไขแล้ว ไม่ต้องการบันทึกเลือกปุ่ม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 จากหากต้องการกลับไปแก้ไขต่อให้เลือกปุ่ม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 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เพื่อกลับไปยังหน้า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แก้ไขรายการสินค้า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474825" w:rsidRPr="00284CDB" w:rsidRDefault="00474825" w:rsidP="00474825">
      <w:pPr>
        <w:ind w:left="720" w:firstLine="720"/>
        <w:rPr>
          <w:ins w:id="2057" w:author="Suchaya Ananwattanaporn" w:date="2017-03-08T00:08:00Z"/>
          <w:rFonts w:ascii="TH SarabunPSK" w:hAnsi="TH SarabunPSK" w:cs="TH SarabunPSK"/>
          <w:sz w:val="32"/>
          <w:szCs w:val="32"/>
        </w:rPr>
      </w:pPr>
    </w:p>
    <w:p w:rsidR="00474825" w:rsidRDefault="00474825" w:rsidP="00474825">
      <w:pPr>
        <w:ind w:left="720" w:firstLine="720"/>
        <w:rPr>
          <w:ins w:id="2058" w:author="Suchaya Ananwattanaporn" w:date="2017-03-08T00:08:00Z"/>
          <w:rFonts w:ascii="TH SarabunPSK" w:hAnsi="TH SarabunPSK" w:cs="TH SarabunPSK"/>
          <w:sz w:val="32"/>
          <w:szCs w:val="32"/>
        </w:rPr>
      </w:pPr>
      <w:ins w:id="2059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>ลบ</w:t>
        </w:r>
        <w:r>
          <w:rPr>
            <w:rFonts w:ascii="TH SarabunPSK" w:hAnsi="TH SarabunPSK" w:cs="TH SarabunPSK"/>
            <w:sz w:val="32"/>
            <w:szCs w:val="32"/>
            <w:cs/>
          </w:rPr>
          <w:tab/>
          <w:t xml:space="preserve">- </w:t>
        </w:r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หากต้องการลบสินค้า/บริการใดที่แสดงในตาราง ให้คลิกช่องสี่เหลี่ยม หน้าชื่อสินค้า/บริการที่ต้องการลบ แล้วคลิกปุ่ม “ลบรายการ”</w:t>
        </w:r>
      </w:ins>
    </w:p>
    <w:p w:rsidR="00474825" w:rsidRDefault="00474825">
      <w:pPr>
        <w:rPr>
          <w:ins w:id="2060" w:author="Suchaya Ananwattanaporn" w:date="2017-03-08T00:08:00Z"/>
          <w:rFonts w:ascii="TH SarabunPSK" w:hAnsi="TH SarabunPSK" w:cs="TH SarabunPSK"/>
          <w:sz w:val="32"/>
          <w:szCs w:val="32"/>
        </w:rPr>
        <w:pPrChange w:id="2061" w:author="Suchaya Ananwattanaporn" w:date="2017-03-08T12:37:00Z">
          <w:pPr>
            <w:ind w:left="720" w:firstLine="720"/>
          </w:pPr>
        </w:pPrChange>
      </w:pPr>
    </w:p>
    <w:p w:rsidR="00474825" w:rsidRDefault="00474825" w:rsidP="00474825">
      <w:pPr>
        <w:ind w:left="720" w:firstLine="720"/>
        <w:rPr>
          <w:ins w:id="2062" w:author="Suchaya Ananwattanaporn" w:date="2017-03-08T00:08:00Z"/>
          <w:rFonts w:ascii="TH SarabunPSK" w:hAnsi="TH SarabunPSK" w:cs="TH SarabunPSK"/>
          <w:sz w:val="32"/>
          <w:szCs w:val="32"/>
        </w:rPr>
      </w:pPr>
      <w:ins w:id="2063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อัตราภาษีมูลค่าเพิ่ม </w:t>
        </w:r>
      </w:ins>
    </w:p>
    <w:p w:rsidR="00474825" w:rsidRDefault="00474825" w:rsidP="00474825">
      <w:pPr>
        <w:ind w:left="720" w:firstLine="720"/>
        <w:rPr>
          <w:ins w:id="2064" w:author="Suchaya Ananwattanaporn" w:date="2017-03-08T12:37:00Z"/>
          <w:rFonts w:ascii="TH SarabunPSK" w:hAnsi="TH SarabunPSK" w:cs="TH SarabunPSK"/>
          <w:sz w:val="32"/>
          <w:szCs w:val="32"/>
        </w:rPr>
      </w:pPr>
      <w:ins w:id="2065" w:author="Suchaya Ananwattanaporn" w:date="2017-03-08T00:08:00Z">
        <w:r>
          <w:rPr>
            <w:rFonts w:ascii="TH SarabunPSK" w:hAnsi="TH SarabunPSK" w:cs="TH SarabunPSK" w:hint="cs"/>
            <w:sz w:val="32"/>
            <w:szCs w:val="32"/>
            <w:cs/>
          </w:rPr>
          <w:t>ค่าที่แสดง ถูกดึงมาจากหน้าจอ “รายละเอียดผู้ขาย” และสามารถแก้ไขให้เป็นอัตราภาษีมูลค่าเพิ่มที่ใช้สำหรับการสร้างเอกสารเฉพาะครั้งนั้นๆได้ โดยจะมีผลกับทุกรายการที่อยู่ในเอกสารนั้นๆ และค่าจะไม่ถูกบันทึกกลับไปใน “อัตราภาษีมูลค่าเพิ่ม” บนหน้าจอ “ตั้งค่าผู้ขาย”</w:t>
        </w:r>
      </w:ins>
    </w:p>
    <w:p w:rsidR="00FB33DF" w:rsidRDefault="00FB33DF" w:rsidP="00474825">
      <w:pPr>
        <w:ind w:left="720" w:firstLine="720"/>
        <w:rPr>
          <w:ins w:id="2066" w:author="Suchaya Ananwattanaporn" w:date="2017-03-08T00:08:00Z"/>
          <w:rFonts w:ascii="TH SarabunPSK" w:hAnsi="TH SarabunPSK" w:cs="TH SarabunPSK"/>
          <w:sz w:val="32"/>
          <w:szCs w:val="32"/>
        </w:rPr>
      </w:pPr>
    </w:p>
    <w:p w:rsidR="002A5746" w:rsidRDefault="002A5746" w:rsidP="002A5746">
      <w:pPr>
        <w:ind w:left="720" w:firstLine="720"/>
        <w:rPr>
          <w:ins w:id="2067" w:author="Suchaya Ananwattanaporn" w:date="2017-03-08T12:38:00Z"/>
          <w:rFonts w:ascii="TH SarabunPSK" w:hAnsi="TH SarabunPSK" w:cs="TH SarabunPSK"/>
          <w:sz w:val="32"/>
          <w:szCs w:val="32"/>
        </w:rPr>
      </w:pPr>
      <w:ins w:id="2068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หมายเหตุ </w:t>
        </w:r>
      </w:ins>
    </w:p>
    <w:p w:rsidR="002A5746" w:rsidRDefault="002A5746" w:rsidP="002A5746">
      <w:pPr>
        <w:ind w:left="1440" w:firstLine="720"/>
        <w:rPr>
          <w:ins w:id="2069" w:author="Suchaya Ananwattanaporn" w:date="2017-03-08T12:38:00Z"/>
          <w:rFonts w:ascii="TH SarabunPSK" w:hAnsi="TH SarabunPSK" w:cs="TH SarabunPSK"/>
          <w:sz w:val="32"/>
          <w:szCs w:val="32"/>
        </w:rPr>
      </w:pPr>
      <w:ins w:id="2070" w:author="Suchaya Ananwattanaporn" w:date="2017-03-08T12:38:00Z">
        <w:r w:rsidRPr="00C44F67">
          <w:rPr>
            <w:rFonts w:ascii="TH SarabunPSK" w:hAnsi="TH SarabunPSK" w:cs="TH SarabunPSK"/>
            <w:color w:val="000000"/>
            <w:sz w:val="32"/>
            <w:szCs w:val="32"/>
            <w:cs/>
          </w:rPr>
          <w:t>หมายเหตุ</w:t>
        </w:r>
        <w:r>
          <w:rPr>
            <w:rFonts w:ascii="TH SarabunPSK" w:hAnsi="TH SarabunPSK" w:cs="TH SarabunPSK" w:hint="cs"/>
            <w:color w:val="000000"/>
            <w:sz w:val="32"/>
            <w:szCs w:val="32"/>
            <w:cs/>
          </w:rPr>
          <w:t>ของการสร้างเอกสารใบนั้นๆ</w:t>
        </w:r>
      </w:ins>
    </w:p>
    <w:p w:rsidR="002A5746" w:rsidRDefault="002A5746" w:rsidP="002A5746">
      <w:pPr>
        <w:ind w:left="720" w:firstLine="720"/>
        <w:rPr>
          <w:ins w:id="2071" w:author="Suchaya Ananwattanaporn" w:date="2017-03-08T12:38:00Z"/>
          <w:rFonts w:ascii="TH SarabunPSK" w:hAnsi="TH SarabunPSK" w:cs="TH SarabunPSK"/>
          <w:sz w:val="32"/>
          <w:szCs w:val="32"/>
        </w:rPr>
      </w:pPr>
    </w:p>
    <w:p w:rsidR="002A5746" w:rsidRDefault="002A5746" w:rsidP="002A5746">
      <w:pPr>
        <w:ind w:left="720" w:firstLine="720"/>
        <w:rPr>
          <w:ins w:id="2072" w:author="Suchaya Ananwattanaporn" w:date="2017-03-08T12:38:00Z"/>
          <w:rFonts w:ascii="TH SarabunPSK" w:hAnsi="TH SarabunPSK" w:cs="TH SarabunPSK"/>
          <w:sz w:val="32"/>
          <w:szCs w:val="32"/>
        </w:rPr>
      </w:pPr>
      <w:ins w:id="2073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>ผลรวมมูลค่าใบกำกับภาษีใบเดิม</w:t>
        </w:r>
      </w:ins>
    </w:p>
    <w:p w:rsidR="002A5746" w:rsidRPr="00284CDB" w:rsidRDefault="002A5746" w:rsidP="002A5746">
      <w:pPr>
        <w:ind w:left="720" w:firstLine="720"/>
        <w:rPr>
          <w:ins w:id="2074" w:author="Suchaya Ananwattanaporn" w:date="2017-03-08T12:38:00Z"/>
          <w:rFonts w:ascii="TH SarabunPSK" w:hAnsi="TH SarabunPSK" w:cs="TH SarabunPSK"/>
          <w:sz w:val="32"/>
          <w:szCs w:val="32"/>
        </w:rPr>
      </w:pPr>
      <w:ins w:id="2075" w:author="Suchaya Ananwattanaporn" w:date="2017-03-08T12:38:00Z">
        <w:r>
          <w:rPr>
            <w:rFonts w:ascii="TH SarabunPSK" w:hAnsi="TH SarabunPSK" w:cs="TH SarabunPSK"/>
            <w:sz w:val="32"/>
            <w:szCs w:val="32"/>
            <w:cs/>
          </w:rPr>
          <w:tab/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กรอกมูลค่ารวมทั้งหมดของใบกำกับภาษีใบเดิม </w:t>
        </w:r>
        <w:r>
          <w:rPr>
            <w:rFonts w:ascii="TH SarabunPSK" w:hAnsi="TH SarabunPSK" w:cs="TH SarabunPSK"/>
            <w:sz w:val="32"/>
            <w:szCs w:val="32"/>
            <w:cs/>
          </w:rPr>
          <w:t>***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มูลค่ารวมไม่รวม </w:t>
        </w:r>
        <w:r>
          <w:rPr>
            <w:rFonts w:ascii="TH SarabunPSK" w:hAnsi="TH SarabunPSK" w:cs="TH SarabunPSK"/>
            <w:sz w:val="32"/>
            <w:szCs w:val="32"/>
          </w:rPr>
          <w:t>VAT</w:t>
        </w:r>
        <w:r>
          <w:rPr>
            <w:rFonts w:ascii="TH SarabunPSK" w:hAnsi="TH SarabunPSK" w:cs="TH SarabunPSK"/>
            <w:sz w:val="32"/>
            <w:szCs w:val="32"/>
            <w:cs/>
          </w:rPr>
          <w:t>***</w:t>
        </w:r>
      </w:ins>
    </w:p>
    <w:p w:rsidR="002A5746" w:rsidRDefault="002A5746" w:rsidP="002A5746">
      <w:pPr>
        <w:rPr>
          <w:ins w:id="2076" w:author="Suchaya Ananwattanaporn" w:date="2017-03-08T12:38:00Z"/>
          <w:rFonts w:ascii="TH SarabunPSK" w:hAnsi="TH SarabunPSK" w:cs="TH SarabunPSK"/>
          <w:sz w:val="32"/>
          <w:szCs w:val="32"/>
        </w:rPr>
      </w:pPr>
    </w:p>
    <w:p w:rsidR="002A5746" w:rsidRDefault="002A5746" w:rsidP="002A5746">
      <w:pPr>
        <w:ind w:left="720" w:firstLine="720"/>
        <w:rPr>
          <w:ins w:id="2077" w:author="Suchaya Ananwattanaporn" w:date="2017-03-08T12:38:00Z"/>
          <w:rFonts w:ascii="TH SarabunPSK" w:hAnsi="TH SarabunPSK" w:cs="TH SarabunPSK"/>
          <w:sz w:val="32"/>
          <w:szCs w:val="32"/>
        </w:rPr>
      </w:pPr>
      <w:ins w:id="2078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อัตราภาษีมูลค่าเพิ่ม </w:t>
        </w:r>
      </w:ins>
    </w:p>
    <w:p w:rsidR="002A5746" w:rsidRDefault="002A5746" w:rsidP="002A5746">
      <w:pPr>
        <w:ind w:left="720" w:firstLine="720"/>
        <w:rPr>
          <w:ins w:id="2079" w:author="Suchaya Ananwattanaporn" w:date="2017-03-08T12:38:00Z"/>
          <w:rFonts w:ascii="TH SarabunPSK" w:hAnsi="TH SarabunPSK" w:cs="TH SarabunPSK"/>
          <w:sz w:val="32"/>
          <w:szCs w:val="32"/>
        </w:rPr>
      </w:pPr>
      <w:ins w:id="2080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>ค่าที่แสดง ถูกดึงมาจากหน้าจอ “รายละเอียดผู้ขาย” และสามารถแก้ไขให้เป็นอัตราภาษีมูลค่าเพิ่มที่ใช้สำหรับการสร้างเอกสารเฉพาะครั้งนั้นๆได้ โดยจะมีผลกับทุกรายการที่อยู่ในเอกสารนั้นๆ และค่าจะไม่ถูกบันทึกกลับไปใน “อัตราภาษีมูลค่าเพิ่ม” บนหน้าจอ “ตั้งค่าผู้ขาย”</w:t>
        </w:r>
      </w:ins>
    </w:p>
    <w:p w:rsidR="002A5746" w:rsidRDefault="002A5746" w:rsidP="002A5746">
      <w:pPr>
        <w:ind w:left="720" w:firstLine="720"/>
        <w:rPr>
          <w:ins w:id="2081" w:author="Suchaya Ananwattanaporn" w:date="2017-03-08T12:38:00Z"/>
          <w:rFonts w:ascii="TH SarabunPSK" w:hAnsi="TH SarabunPSK" w:cs="TH SarabunPSK"/>
          <w:sz w:val="32"/>
          <w:szCs w:val="32"/>
        </w:rPr>
      </w:pPr>
    </w:p>
    <w:p w:rsidR="002A5746" w:rsidRDefault="002A5746" w:rsidP="002A5746">
      <w:pPr>
        <w:ind w:left="720" w:firstLine="720"/>
        <w:rPr>
          <w:ins w:id="2082" w:author="Suchaya Ananwattanaporn" w:date="2017-03-08T12:38:00Z"/>
          <w:rFonts w:ascii="TH SarabunPSK" w:hAnsi="TH SarabunPSK" w:cs="TH SarabunPSK"/>
          <w:sz w:val="32"/>
          <w:szCs w:val="32"/>
        </w:rPr>
      </w:pPr>
      <w:ins w:id="2083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เมื่อใส่ข้อมูลแล้ว สามารถคลิกปุ่ม “สร้าง </w:t>
        </w:r>
        <w:r>
          <w:rPr>
            <w:rFonts w:ascii="TH SarabunPSK" w:hAnsi="TH SarabunPSK" w:cs="TH SarabunPSK"/>
            <w:sz w:val="32"/>
            <w:szCs w:val="32"/>
          </w:rPr>
          <w:t>PDF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โปรแกรมจะนำข้อมูลบนหน้าจอ ไปสร้างเป็น </w:t>
        </w:r>
        <w:r>
          <w:rPr>
            <w:rFonts w:ascii="TH SarabunPSK" w:hAnsi="TH SarabunPSK" w:cs="TH SarabunPSK"/>
            <w:sz w:val="32"/>
            <w:szCs w:val="32"/>
          </w:rPr>
          <w:t xml:space="preserve">PDF </w:t>
        </w:r>
        <w:r>
          <w:rPr>
            <w:rFonts w:ascii="TH SarabunPSK" w:hAnsi="TH SarabunPSK" w:cs="TH SarabunPSK" w:hint="cs"/>
            <w:sz w:val="32"/>
            <w:szCs w:val="32"/>
            <w:cs/>
          </w:rPr>
          <w:t>ไฟล์ ตั้งชื่อไฟล์ จากนั้นบันทึกเก็บไว้ใช้สำหรับการส่งอีเมลได้</w:t>
        </w:r>
      </w:ins>
    </w:p>
    <w:p w:rsidR="002A5746" w:rsidRDefault="002A5746" w:rsidP="002A5746">
      <w:pPr>
        <w:ind w:left="720" w:firstLine="720"/>
        <w:rPr>
          <w:ins w:id="2084" w:author="Suchaya Ananwattanaporn" w:date="2017-03-08T12:38:00Z"/>
          <w:rFonts w:ascii="TH SarabunPSK" w:hAnsi="TH SarabunPSK" w:cs="TH SarabunPSK"/>
          <w:sz w:val="32"/>
          <w:szCs w:val="32"/>
        </w:rPr>
      </w:pPr>
      <w:ins w:id="2085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หากไม่ต้องการสร้างเลือก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กลับหน้าหลัก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ไม่ต้องการบันทึกข้อมูลเลือก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ตกลง</w:t>
        </w:r>
        <w:r>
          <w:rPr>
            <w:rFonts w:ascii="TH SarabunPSK" w:hAnsi="TH SarabunPSK" w:cs="TH SarabunPSK"/>
            <w:sz w:val="32"/>
            <w:szCs w:val="32"/>
            <w:cs/>
          </w:rPr>
          <w:t xml:space="preserve">” </w:t>
        </w:r>
        <w:r>
          <w:rPr>
            <w:rFonts w:ascii="TH SarabunPSK" w:hAnsi="TH SarabunPSK" w:cs="TH SarabunPSK" w:hint="cs"/>
            <w:sz w:val="32"/>
            <w:szCs w:val="32"/>
            <w:cs/>
          </w:rPr>
          <w:t xml:space="preserve">หรือต้องการกลับไปแก้ไขข้อมูลเพื่อสร้างเอกสารเลือก </w:t>
        </w:r>
        <w:r>
          <w:rPr>
            <w:rFonts w:ascii="TH SarabunPSK" w:hAnsi="TH SarabunPSK" w:cs="TH SarabunPSK"/>
            <w:sz w:val="32"/>
            <w:szCs w:val="32"/>
            <w:cs/>
          </w:rPr>
          <w:t>“</w:t>
        </w:r>
        <w:r>
          <w:rPr>
            <w:rFonts w:ascii="TH SarabunPSK" w:hAnsi="TH SarabunPSK" w:cs="TH SarabunPSK" w:hint="cs"/>
            <w:sz w:val="32"/>
            <w:szCs w:val="32"/>
            <w:cs/>
          </w:rPr>
          <w:t>ยกเลิก</w:t>
        </w:r>
        <w:r>
          <w:rPr>
            <w:rFonts w:ascii="TH SarabunPSK" w:hAnsi="TH SarabunPSK" w:cs="TH SarabunPSK"/>
            <w:sz w:val="32"/>
            <w:szCs w:val="32"/>
            <w:cs/>
          </w:rPr>
          <w:t>”</w:t>
        </w:r>
      </w:ins>
    </w:p>
    <w:p w:rsidR="00474825" w:rsidRDefault="002A5746" w:rsidP="002A5746">
      <w:pPr>
        <w:pStyle w:val="ListParagraph"/>
        <w:ind w:left="1440" w:firstLine="360"/>
        <w:rPr>
          <w:rFonts w:ascii="TH SarabunPSK" w:hAnsi="TH SarabunPSK" w:cs="TH SarabunPSK"/>
          <w:sz w:val="32"/>
          <w:szCs w:val="32"/>
          <w:cs/>
        </w:rPr>
      </w:pPr>
      <w:ins w:id="2086" w:author="Suchaya Ananwattanaporn" w:date="2017-03-08T12:38:00Z">
        <w:r>
          <w:rPr>
            <w:rFonts w:ascii="TH SarabunPSK" w:hAnsi="TH SarabunPSK" w:cs="TH SarabunPSK" w:hint="cs"/>
            <w:sz w:val="32"/>
            <w:szCs w:val="32"/>
            <w:cs/>
          </w:rPr>
          <w:t>หากต้องการออกจากโปรแกรมเลือกปุ่ม ปิดโปรแกรม โปรแกรมจะปิดโดยทันทีไม่มีการเตือนและบันทึกข้อมูล</w:t>
        </w:r>
      </w:ins>
    </w:p>
    <w:p w:rsidR="00431F46" w:rsidDel="0048443D" w:rsidRDefault="00431F46" w:rsidP="00431F46">
      <w:pPr>
        <w:pStyle w:val="ListParagraph"/>
        <w:ind w:left="1440" w:firstLine="360"/>
        <w:rPr>
          <w:del w:id="2087" w:author="Suchaya Ananwattanaporn" w:date="2017-03-08T12:37:00Z"/>
          <w:rFonts w:ascii="TH SarabunPSK" w:hAnsi="TH SarabunPSK" w:cs="TH SarabunPSK"/>
          <w:sz w:val="32"/>
          <w:szCs w:val="32"/>
        </w:rPr>
      </w:pPr>
      <w:del w:id="2088" w:author="Suchaya Ananwattanaporn" w:date="2017-03-08T12:37:00Z">
        <w:r w:rsidRPr="00431F46" w:rsidDel="0048443D">
          <w:rPr>
            <w:rFonts w:ascii="TH SarabunPSK" w:hAnsi="TH SarabunPSK" w:cs="TH SarabunPSK" w:hint="cs"/>
            <w:sz w:val="32"/>
            <w:szCs w:val="32"/>
            <w:cs/>
          </w:rPr>
          <w:lastRenderedPageBreak/>
          <w:delText>ไม่ต้องใส่ “ส่วนลดเพิ่มเติม”</w:delText>
        </w:r>
        <w:bookmarkStart w:id="2089" w:name="_Toc476740205"/>
        <w:bookmarkStart w:id="2090" w:name="_Toc476740284"/>
        <w:bookmarkEnd w:id="2089"/>
        <w:bookmarkEnd w:id="2090"/>
      </w:del>
    </w:p>
    <w:p w:rsidR="00431F46" w:rsidDel="0048443D" w:rsidRDefault="00431F46" w:rsidP="00431F46">
      <w:pPr>
        <w:pStyle w:val="ListParagraph"/>
        <w:ind w:left="1440" w:firstLine="360"/>
        <w:rPr>
          <w:del w:id="2091" w:author="Suchaya Ananwattanaporn" w:date="2017-03-08T12:37:00Z"/>
          <w:rFonts w:ascii="TH SarabunPSK" w:hAnsi="TH SarabunPSK" w:cs="TH SarabunPSK"/>
          <w:sz w:val="32"/>
          <w:szCs w:val="32"/>
        </w:rPr>
      </w:pPr>
      <w:del w:id="2092" w:author="Suchaya Ananwattanaporn" w:date="2017-03-08T12:37:00Z">
        <w:r w:rsidRPr="00431F46" w:rsidDel="0048443D">
          <w:rPr>
            <w:rFonts w:ascii="TH SarabunPSK" w:hAnsi="TH SarabunPSK" w:cs="TH SarabunPSK" w:hint="cs"/>
            <w:sz w:val="32"/>
            <w:szCs w:val="32"/>
            <w:cs/>
          </w:rPr>
          <w:delText>ต้องใส่ข้อมูลเพื่อแจ้งสาเหตุใน</w:delText>
        </w:r>
        <w:r w:rsidDel="0048443D">
          <w:rPr>
            <w:rFonts w:ascii="TH SarabunPSK" w:hAnsi="TH SarabunPSK" w:cs="TH SarabunPSK" w:hint="cs"/>
            <w:sz w:val="32"/>
            <w:szCs w:val="32"/>
            <w:cs/>
          </w:rPr>
          <w:delText>การออกใบลด</w:delText>
        </w:r>
        <w:r w:rsidRPr="00431F46" w:rsidDel="0048443D">
          <w:rPr>
            <w:rFonts w:ascii="TH SarabunPSK" w:hAnsi="TH SarabunPSK" w:cs="TH SarabunPSK" w:hint="cs"/>
            <w:sz w:val="32"/>
            <w:szCs w:val="32"/>
            <w:cs/>
          </w:rPr>
          <w:delText>หนี้ และต้องมีข้อมูลใบกำกับภาษีที่อ้างถึง</w:delText>
        </w:r>
        <w:bookmarkStart w:id="2093" w:name="_Toc476740206"/>
        <w:bookmarkStart w:id="2094" w:name="_Toc476740285"/>
        <w:bookmarkEnd w:id="2093"/>
        <w:bookmarkEnd w:id="2094"/>
      </w:del>
    </w:p>
    <w:p w:rsidR="00431F46" w:rsidRPr="00431F46" w:rsidDel="0048443D" w:rsidRDefault="00431F46" w:rsidP="00431F46">
      <w:pPr>
        <w:pStyle w:val="ListParagraph"/>
        <w:ind w:left="1440" w:firstLine="360"/>
        <w:rPr>
          <w:del w:id="2095" w:author="Suchaya Ananwattanaporn" w:date="2017-03-08T12:37:00Z"/>
          <w:rFonts w:ascii="TH SarabunPSK" w:hAnsi="TH SarabunPSK" w:cs="TH SarabunPSK"/>
          <w:sz w:val="32"/>
          <w:szCs w:val="32"/>
        </w:rPr>
      </w:pPr>
      <w:del w:id="2096" w:author="Suchaya Ananwattanaporn" w:date="2017-03-08T12:37:00Z">
        <w:r w:rsidRPr="00431F46" w:rsidDel="0048443D">
          <w:rPr>
            <w:rFonts w:ascii="TH SarabunPSK" w:hAnsi="TH SarabunPSK" w:cs="TH SarabunPSK" w:hint="cs"/>
            <w:sz w:val="32"/>
            <w:szCs w:val="32"/>
            <w:cs/>
          </w:rPr>
          <w:delText>ต้องใส่ราคาสินค้าในใบกำกับภาษีเดิม ในช่อง “รวมมูลค่าตามใบกำกับภาษีเดิม”</w:delText>
        </w:r>
        <w:bookmarkStart w:id="2097" w:name="_Toc476740207"/>
        <w:bookmarkStart w:id="2098" w:name="_Toc476740286"/>
        <w:bookmarkEnd w:id="2097"/>
        <w:bookmarkEnd w:id="2098"/>
      </w:del>
    </w:p>
    <w:p w:rsidR="00C07726" w:rsidDel="0048443D" w:rsidRDefault="00C07726" w:rsidP="00D56041">
      <w:pPr>
        <w:pStyle w:val="ListParagraph"/>
        <w:ind w:left="360" w:firstLine="360"/>
        <w:rPr>
          <w:del w:id="2099" w:author="Suchaya Ananwattanaporn" w:date="2017-03-08T12:37:00Z"/>
          <w:rFonts w:ascii="TH SarabunPSK" w:hAnsi="TH SarabunPSK" w:cs="TH SarabunPSK"/>
          <w:sz w:val="32"/>
          <w:szCs w:val="32"/>
        </w:rPr>
      </w:pPr>
      <w:bookmarkStart w:id="2100" w:name="_Toc476740208"/>
      <w:bookmarkStart w:id="2101" w:name="_Toc476740287"/>
      <w:bookmarkEnd w:id="2100"/>
      <w:bookmarkEnd w:id="2101"/>
    </w:p>
    <w:p w:rsidR="00431F46" w:rsidRPr="00D55A9E" w:rsidDel="0048443D" w:rsidRDefault="00363126">
      <w:pPr>
        <w:jc w:val="center"/>
        <w:rPr>
          <w:del w:id="2102" w:author="Suchaya Ananwattanaporn" w:date="2017-03-08T12:37:00Z"/>
          <w:rFonts w:ascii="TH SarabunPSK" w:hAnsi="TH SarabunPSK" w:cs="TH SarabunPSK"/>
          <w:sz w:val="32"/>
          <w:szCs w:val="32"/>
        </w:rPr>
        <w:pPrChange w:id="2103" w:author="Suchaya Sunny" w:date="2017-01-19T10:36:00Z">
          <w:pPr/>
        </w:pPrChange>
      </w:pPr>
      <w:ins w:id="2104" w:author="Suchaya Sunny" w:date="2017-01-19T10:36:00Z">
        <w:del w:id="2105" w:author="Suchaya Ananwattanaporn" w:date="2017-03-07T23:44:00Z">
          <w:r w:rsidDel="00723AAF">
            <w:rPr>
              <w:noProof/>
            </w:rPr>
            <w:drawing>
              <wp:inline distT="0" distB="0" distL="0" distR="0" wp14:anchorId="06233978" wp14:editId="5AAA1234">
                <wp:extent cx="3505200" cy="4838700"/>
                <wp:effectExtent l="0" t="0" r="0" b="0"/>
                <wp:docPr id="461" name="Picture 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5200" cy="483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  <w:del w:id="2106" w:author="Suchaya Ananwattanaporn" w:date="2017-03-08T12:37:00Z">
        <w:r w:rsidR="00D55A9E" w:rsidDel="0048443D">
          <w:rPr>
            <w:noProof/>
          </w:rPr>
          <w:drawing>
            <wp:inline distT="0" distB="0" distL="0" distR="0" wp14:anchorId="7AD9A492" wp14:editId="0A8B7026">
              <wp:extent cx="6645910" cy="3736340"/>
              <wp:effectExtent l="0" t="0" r="2540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736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107" w:name="_Toc476740209"/>
        <w:bookmarkStart w:id="2108" w:name="_Toc476740288"/>
        <w:bookmarkEnd w:id="2107"/>
        <w:bookmarkEnd w:id="2108"/>
      </w:del>
    </w:p>
    <w:p w:rsidR="00431F46" w:rsidRPr="00431F46" w:rsidDel="0048443D" w:rsidRDefault="00431F46" w:rsidP="00431F46">
      <w:pPr>
        <w:ind w:left="2160" w:firstLine="720"/>
        <w:rPr>
          <w:del w:id="2109" w:author="Suchaya Ananwattanaporn" w:date="2017-03-08T12:37:00Z"/>
          <w:rFonts w:ascii="TH SarabunPSK" w:hAnsi="TH SarabunPSK" w:cs="TH SarabunPSK"/>
          <w:sz w:val="32"/>
          <w:szCs w:val="32"/>
        </w:rPr>
      </w:pPr>
      <w:bookmarkStart w:id="2110" w:name="_Toc476686618"/>
      <w:del w:id="2111" w:author="Suchaya Ananwattanaporn" w:date="2017-03-08T12:37:00Z">
        <w:r w:rsidRPr="00EA66E5" w:rsidDel="0048443D">
          <w:rPr>
            <w:rFonts w:ascii="TH SarabunPSK" w:hAnsi="TH SarabunPSK" w:cs="TH SarabunPSK"/>
            <w:sz w:val="32"/>
            <w:szCs w:val="32"/>
          </w:rPr>
          <w:delText xml:space="preserve">Figure </w:delText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delInstrText xml:space="preserve"> STYLEREF 1 \s </w:delInstrText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48443D">
          <w:rPr>
            <w:rFonts w:ascii="TH SarabunPSK" w:hAnsi="TH SarabunPSK" w:cs="TH SarabunPSK"/>
            <w:noProof/>
            <w:sz w:val="32"/>
            <w:szCs w:val="32"/>
          </w:rPr>
          <w:delText>3</w:delText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noBreakHyphen/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delInstrText xml:space="preserve"> SEQ Figure \</w:delInstrText>
        </w:r>
        <w:r w:rsidRPr="00EA66E5" w:rsidDel="0048443D">
          <w:rPr>
            <w:rFonts w:ascii="TH SarabunPSK" w:hAnsi="TH SarabunPSK" w:cs="TH SarabunPSK"/>
            <w:sz w:val="32"/>
            <w:szCs w:val="32"/>
            <w:cs/>
          </w:rPr>
          <w:delInstrText xml:space="preserve">* </w:delInstrText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delInstrText xml:space="preserve">ARABIC \s 1 </w:delInstrText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Del="0048443D">
          <w:rPr>
            <w:rFonts w:ascii="TH SarabunPSK" w:hAnsi="TH SarabunPSK" w:cs="TH SarabunPSK"/>
            <w:noProof/>
            <w:sz w:val="32"/>
            <w:szCs w:val="32"/>
          </w:rPr>
          <w:delText>4</w:delText>
        </w:r>
        <w:r w:rsidRPr="00EA66E5" w:rsidDel="0048443D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EA66E5" w:rsidDel="0048443D">
          <w:rPr>
            <w:rFonts w:ascii="TH SarabunPSK" w:hAnsi="TH SarabunPSK" w:cs="TH SarabunPSK"/>
            <w:sz w:val="32"/>
            <w:szCs w:val="32"/>
            <w:cs/>
          </w:rPr>
          <w:delText xml:space="preserve"> </w:delText>
        </w:r>
        <w:r w:rsidRPr="00C07726" w:rsidDel="0048443D">
          <w:rPr>
            <w:rFonts w:ascii="TH SarabunPSK" w:hAnsi="TH SarabunPSK" w:cs="TH SarabunPSK" w:hint="cs"/>
            <w:sz w:val="32"/>
            <w:szCs w:val="32"/>
            <w:cs/>
          </w:rPr>
          <w:delText>หน้าจอ “</w:delText>
        </w:r>
        <w:r w:rsidDel="0048443D">
          <w:rPr>
            <w:rFonts w:ascii="TH SarabunPSK" w:hAnsi="TH SarabunPSK" w:cs="TH SarabunPSK" w:hint="cs"/>
            <w:sz w:val="32"/>
            <w:szCs w:val="32"/>
            <w:cs/>
          </w:rPr>
          <w:delText>สร้างใบลดหนี้</w:delText>
        </w:r>
        <w:r w:rsidRPr="00C07726" w:rsidDel="0048443D">
          <w:rPr>
            <w:rFonts w:ascii="TH SarabunPSK" w:hAnsi="TH SarabunPSK" w:cs="TH SarabunPSK" w:hint="cs"/>
            <w:sz w:val="32"/>
            <w:szCs w:val="32"/>
            <w:cs/>
          </w:rPr>
          <w:delText>”</w:delText>
        </w:r>
        <w:bookmarkStart w:id="2112" w:name="_Toc476740210"/>
        <w:bookmarkStart w:id="2113" w:name="_Toc476740289"/>
        <w:bookmarkEnd w:id="2110"/>
        <w:bookmarkEnd w:id="2112"/>
        <w:bookmarkEnd w:id="2113"/>
      </w:del>
    </w:p>
    <w:p w:rsidR="00C42E8D" w:rsidRDefault="00C42E8D" w:rsidP="00C42E8D">
      <w:pPr>
        <w:pStyle w:val="Heading1"/>
        <w:numPr>
          <w:ilvl w:val="0"/>
          <w:numId w:val="40"/>
        </w:numPr>
        <w:rPr>
          <w:rFonts w:ascii="TH SarabunPSK" w:hAnsi="TH SarabunPSK" w:cs="TH SarabunPSK"/>
          <w:b/>
          <w:bCs/>
          <w:szCs w:val="32"/>
        </w:rPr>
      </w:pPr>
      <w:bookmarkStart w:id="2114" w:name="_Toc476740290"/>
      <w:r w:rsidRPr="00C42E8D">
        <w:rPr>
          <w:rFonts w:ascii="TH SarabunPSK" w:hAnsi="TH SarabunPSK" w:cs="TH SarabunPSK"/>
          <w:b/>
          <w:bCs/>
          <w:szCs w:val="32"/>
          <w:cs/>
        </w:rPr>
        <w:t>ตัวอย่างเอกสารอิเล็กทรอนิกส์</w:t>
      </w:r>
      <w:bookmarkEnd w:id="2114"/>
    </w:p>
    <w:p w:rsidR="00EA66E5" w:rsidRPr="00A54597" w:rsidRDefault="00C42E8D">
      <w:pPr>
        <w:ind w:firstLine="720"/>
        <w:rPr>
          <w:rFonts w:ascii="TH SarabunPSK" w:hAnsi="TH SarabunPSK" w:cs="TH SarabunPSK"/>
          <w:sz w:val="32"/>
          <w:szCs w:val="32"/>
          <w:rPrChange w:id="2115" w:author="Suchaya Ananwattanaporn" w:date="2017-03-07T23:48:00Z">
            <w:rPr/>
          </w:rPrChange>
        </w:rPr>
        <w:pPrChange w:id="2116" w:author="Suchaya Ananwattanaporn" w:date="2017-03-07T23:51:00Z">
          <w:pPr>
            <w:pStyle w:val="ListParagraph"/>
            <w:ind w:left="360" w:firstLine="360"/>
          </w:pPr>
        </w:pPrChange>
      </w:pPr>
      <w:r>
        <w:rPr>
          <w:rFonts w:ascii="TH SarabunPSK" w:hAnsi="TH SarabunPSK" w:cs="TH SarabunPSK" w:hint="cs"/>
          <w:sz w:val="32"/>
          <w:szCs w:val="32"/>
          <w:cs/>
        </w:rPr>
        <w:t>เอกสารอิเล็กทรอนิกส์</w:t>
      </w:r>
      <w:ins w:id="2117" w:author="Suchaya Ananwattanaporn" w:date="2017-03-07T23:51:00Z">
        <w:r w:rsidR="00554C27">
          <w:rPr>
            <w:rFonts w:ascii="TH SarabunPSK" w:hAnsi="TH SarabunPSK" w:cs="TH SarabunPSK" w:hint="cs"/>
            <w:sz w:val="32"/>
            <w:szCs w:val="32"/>
            <w:cs/>
          </w:rPr>
          <w:t>ที่ได้ทำการสร้างจาก</w:t>
        </w:r>
      </w:ins>
      <w:del w:id="2118" w:author="Suchaya Ananwattanaporn" w:date="2017-03-07T23:51:00Z">
        <w:r w:rsidDel="00554C27">
          <w:rPr>
            <w:rFonts w:ascii="TH SarabunPSK" w:hAnsi="TH SarabunPSK" w:cs="TH SarabunPSK" w:hint="cs"/>
            <w:sz w:val="32"/>
            <w:szCs w:val="32"/>
            <w:cs/>
          </w:rPr>
          <w:delText>ที่ถูกสร้างจาก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โปรแกรม</w:t>
      </w:r>
      <w:ins w:id="2119" w:author="Suchaya Ananwattanaporn" w:date="2017-03-07T23:51:00Z">
        <w:r w:rsidR="00554C27">
          <w:rPr>
            <w:rFonts w:ascii="TH SarabunPSK" w:hAnsi="TH SarabunPSK" w:cs="TH SarabunPSK" w:hint="cs"/>
            <w:sz w:val="32"/>
            <w:szCs w:val="32"/>
            <w:cs/>
          </w:rPr>
          <w:t>นั้น</w:t>
        </w:r>
      </w:ins>
      <w:del w:id="2120" w:author="Suchaya Ananwattanaporn" w:date="2017-03-07T23:51:00Z">
        <w:r w:rsidDel="00554C27">
          <w:rPr>
            <w:rFonts w:ascii="TH SarabunPSK" w:hAnsi="TH SarabunPSK" w:cs="TH SarabunPSK" w:hint="cs"/>
            <w:sz w:val="32"/>
            <w:szCs w:val="32"/>
            <w:cs/>
          </w:rPr>
          <w:delText xml:space="preserve"> 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>จะ</w:t>
      </w:r>
      <w:ins w:id="2121" w:author="Suchaya Ananwattanaporn" w:date="2017-03-07T23:45:00Z">
        <w:r w:rsidR="00A54597">
          <w:rPr>
            <w:rFonts w:ascii="TH SarabunPSK" w:hAnsi="TH SarabunPSK" w:cs="TH SarabunPSK" w:hint="cs"/>
            <w:sz w:val="32"/>
            <w:szCs w:val="32"/>
            <w:cs/>
          </w:rPr>
          <w:t>อยู่ในรูปแบบ</w:t>
        </w:r>
      </w:ins>
      <w:del w:id="2122" w:author="Suchaya Ananwattanaporn" w:date="2017-03-07T23:46:00Z">
        <w:r w:rsidDel="00A54597">
          <w:rPr>
            <w:rFonts w:ascii="TH SarabunPSK" w:hAnsi="TH SarabunPSK" w:cs="TH SarabunPSK" w:hint="cs"/>
            <w:sz w:val="32"/>
            <w:szCs w:val="32"/>
            <w:cs/>
          </w:rPr>
          <w:delText>เป็น</w:delText>
        </w:r>
      </w:del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>PDF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ที่ผู้ใช้</w:t>
      </w:r>
      <w:ins w:id="2123" w:author="Suchaya Ananwattanaporn" w:date="2017-03-07T23:46:00Z">
        <w:r w:rsidR="00A54597">
          <w:rPr>
            <w:rFonts w:ascii="TH SarabunPSK" w:hAnsi="TH SarabunPSK" w:cs="TH SarabunPSK" w:hint="cs"/>
            <w:sz w:val="32"/>
            <w:szCs w:val="32"/>
            <w:cs/>
          </w:rPr>
          <w:t>สามารถ</w:t>
        </w:r>
      </w:ins>
      <w:r>
        <w:rPr>
          <w:rFonts w:ascii="TH SarabunPSK" w:hAnsi="TH SarabunPSK" w:cs="TH SarabunPSK" w:hint="cs"/>
          <w:sz w:val="32"/>
          <w:szCs w:val="32"/>
          <w:cs/>
        </w:rPr>
        <w:t>นำ</w:t>
      </w:r>
      <w:ins w:id="2124" w:author="Suchaya Ananwattanaporn" w:date="2017-03-07T23:47:00Z">
        <w:r w:rsidR="00A54597">
          <w:rPr>
            <w:rFonts w:ascii="TH SarabunPSK" w:hAnsi="TH SarabunPSK" w:cs="TH SarabunPSK" w:hint="cs"/>
            <w:sz w:val="32"/>
            <w:szCs w:val="32"/>
            <w:cs/>
          </w:rPr>
          <w:t>ไฟล์</w:t>
        </w:r>
      </w:ins>
      <w:r>
        <w:rPr>
          <w:rFonts w:ascii="TH SarabunPSK" w:hAnsi="TH SarabunPSK" w:cs="TH SarabunPSK" w:hint="cs"/>
          <w:sz w:val="32"/>
          <w:szCs w:val="32"/>
          <w:cs/>
        </w:rPr>
        <w:t>ไปแนบกับอีเมลส่งหา</w:t>
      </w:r>
      <w:ins w:id="2125" w:author="Suchaya Ananwattanaporn" w:date="2017-03-07T23:47:00Z">
        <w:r w:rsidR="00A54597">
          <w:rPr>
            <w:rFonts w:ascii="TH SarabunPSK" w:hAnsi="TH SarabunPSK" w:cs="TH SarabunPSK" w:hint="cs"/>
            <w:sz w:val="32"/>
            <w:szCs w:val="32"/>
            <w:cs/>
          </w:rPr>
          <w:t xml:space="preserve">ผู้ซื้อ และทำการ </w:t>
        </w:r>
        <w:r w:rsidR="00A54597">
          <w:rPr>
            <w:rFonts w:ascii="TH SarabunPSK" w:hAnsi="TH SarabunPSK" w:cs="TH SarabunPSK"/>
            <w:sz w:val="32"/>
            <w:szCs w:val="32"/>
          </w:rPr>
          <w:t xml:space="preserve">CC </w:t>
        </w:r>
      </w:ins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ins w:id="2126" w:author="Suchaya Ananwattanaporn" w:date="2017-03-07T23:47:00Z">
        <w:r w:rsidR="00A54597">
          <w:rPr>
            <w:rFonts w:ascii="TH SarabunPSK" w:hAnsi="TH SarabunPSK" w:cs="TH SarabunPSK"/>
            <w:sz w:val="32"/>
            <w:szCs w:val="32"/>
          </w:rPr>
          <w:t>E</w:t>
        </w:r>
        <w:r w:rsidR="00A54597">
          <w:rPr>
            <w:rFonts w:ascii="TH SarabunPSK" w:hAnsi="TH SarabunPSK" w:cs="TH SarabunPSK"/>
            <w:sz w:val="32"/>
            <w:szCs w:val="32"/>
            <w:cs/>
          </w:rPr>
          <w:t>-</w:t>
        </w:r>
      </w:ins>
      <w:del w:id="2127" w:author="Suchaya Ananwattanaporn" w:date="2017-03-07T23:47:00Z">
        <w:r w:rsidDel="00A54597">
          <w:rPr>
            <w:rFonts w:ascii="TH SarabunPSK" w:hAnsi="TH SarabunPSK" w:cs="TH SarabunPSK"/>
            <w:sz w:val="32"/>
            <w:szCs w:val="32"/>
          </w:rPr>
          <w:delText>e</w:delText>
        </w:r>
      </w:del>
      <w:r>
        <w:rPr>
          <w:rFonts w:ascii="TH SarabunPSK" w:hAnsi="TH SarabunPSK" w:cs="TH SarabunPSK"/>
          <w:sz w:val="32"/>
          <w:szCs w:val="32"/>
        </w:rPr>
        <w:t xml:space="preserve">mail exchange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ins w:id="2128" w:author="Suchaya Ananwattanaporn" w:date="2017-03-07T23:48:00Z">
        <w:r w:rsidR="00A54597">
          <w:rPr>
            <w:rFonts w:ascii="TH SarabunPSK" w:hAnsi="TH SarabunPSK" w:cs="TH SarabunPSK" w:hint="cs"/>
            <w:sz w:val="32"/>
            <w:szCs w:val="32"/>
            <w:cs/>
          </w:rPr>
          <w:t xml:space="preserve">ที่ </w:t>
        </w:r>
        <w:r w:rsidR="00A54597">
          <w:rPr>
            <w:rFonts w:ascii="TH SarabunPSK" w:hAnsi="TH SarabunPSK" w:cs="TH SarabunPSK"/>
            <w:sz w:val="32"/>
            <w:szCs w:val="32"/>
          </w:rPr>
          <w:t>e</w:t>
        </w:r>
        <w:r w:rsidR="00A54597">
          <w:rPr>
            <w:rFonts w:ascii="TH SarabunPSK" w:hAnsi="TH SarabunPSK" w:cs="TH SarabunPSK"/>
            <w:sz w:val="32"/>
            <w:szCs w:val="32"/>
            <w:cs/>
          </w:rPr>
          <w:t>-</w:t>
        </w:r>
        <w:r w:rsidR="00A54597">
          <w:rPr>
            <w:rFonts w:ascii="TH SarabunPSK" w:hAnsi="TH SarabunPSK" w:cs="TH SarabunPSK"/>
            <w:sz w:val="32"/>
            <w:szCs w:val="32"/>
          </w:rPr>
          <w:t>mail</w:t>
        </w:r>
        <w:r w:rsidR="00A54597">
          <w:rPr>
            <w:rFonts w:ascii="TH SarabunPSK" w:hAnsi="TH SarabunPSK" w:cs="TH SarabunPSK"/>
            <w:sz w:val="32"/>
            <w:szCs w:val="32"/>
            <w:cs/>
          </w:rPr>
          <w:t xml:space="preserve">: </w:t>
        </w:r>
      </w:ins>
      <w:ins w:id="2129" w:author="Suchaya Ananwattanaporn" w:date="2017-03-07T23:47:00Z">
        <w:r w:rsidR="00A54597" w:rsidRPr="00A54597">
          <w:rPr>
            <w:rFonts w:ascii="TH SarabunPSK" w:hAnsi="TH SarabunPSK" w:cs="TH SarabunPSK"/>
            <w:sz w:val="32"/>
            <w:szCs w:val="32"/>
            <w:rPrChange w:id="2130" w:author="Suchaya Ananwattanaporn" w:date="2017-03-07T23:48:00Z">
              <w:rPr>
                <w:rStyle w:val="gi"/>
                <w:rFonts w:ascii="Arial" w:hAnsi="Arial" w:cs="Arial"/>
                <w:color w:val="000000"/>
                <w:sz w:val="21"/>
                <w:szCs w:val="21"/>
              </w:rPr>
            </w:rPrChange>
          </w:rPr>
          <w:t>csemail@etax.teda.th</w:t>
        </w:r>
      </w:ins>
      <w:r w:rsidRPr="00232CDD">
        <w:rPr>
          <w:rFonts w:ascii="TH SarabunPSK" w:hAnsi="TH SarabunPSK" w:cs="TH SarabunPSK" w:hint="cs"/>
          <w:sz w:val="32"/>
          <w:szCs w:val="32"/>
          <w:cs/>
        </w:rPr>
        <w:t xml:space="preserve"> โดยตัวอย่าง</w:t>
      </w:r>
      <w:ins w:id="2131" w:author="Suchaya Ananwattanaporn" w:date="2017-03-07T23:48:00Z">
        <w:r w:rsidR="00197C24">
          <w:rPr>
            <w:rFonts w:ascii="TH SarabunPSK" w:hAnsi="TH SarabunPSK" w:cs="TH SarabunPSK" w:hint="cs"/>
            <w:sz w:val="32"/>
            <w:szCs w:val="32"/>
            <w:cs/>
          </w:rPr>
          <w:t>เอกสารไฟล์</w:t>
        </w:r>
        <w:r w:rsidR="00197C24" w:rsidRPr="00197C24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197C24">
          <w:rPr>
            <w:rFonts w:ascii="TH SarabunPSK" w:hAnsi="TH SarabunPSK" w:cs="TH SarabunPSK"/>
            <w:sz w:val="32"/>
            <w:szCs w:val="32"/>
          </w:rPr>
          <w:t>PDF</w:t>
        </w:r>
        <w:r w:rsidR="00197C24">
          <w:rPr>
            <w:rFonts w:ascii="TH SarabunPSK" w:hAnsi="TH SarabunPSK" w:cs="TH SarabunPSK"/>
            <w:sz w:val="32"/>
            <w:szCs w:val="32"/>
            <w:cs/>
          </w:rPr>
          <w:t>/</w:t>
        </w:r>
        <w:r w:rsidR="00197C24">
          <w:rPr>
            <w:rFonts w:ascii="TH SarabunPSK" w:hAnsi="TH SarabunPSK" w:cs="TH SarabunPSK"/>
            <w:sz w:val="32"/>
            <w:szCs w:val="32"/>
          </w:rPr>
          <w:t>A</w:t>
        </w:r>
        <w:r w:rsidR="00197C24">
          <w:rPr>
            <w:rFonts w:ascii="TH SarabunPSK" w:hAnsi="TH SarabunPSK" w:cs="TH SarabunPSK"/>
            <w:sz w:val="32"/>
            <w:szCs w:val="32"/>
            <w:cs/>
          </w:rPr>
          <w:t>-</w:t>
        </w:r>
        <w:r w:rsidR="00197C24">
          <w:rPr>
            <w:rFonts w:ascii="TH SarabunPSK" w:hAnsi="TH SarabunPSK" w:cs="TH SarabunPSK"/>
            <w:sz w:val="32"/>
            <w:szCs w:val="32"/>
          </w:rPr>
          <w:t xml:space="preserve">3 </w:t>
        </w:r>
      </w:ins>
      <w:ins w:id="2132" w:author="Suchaya Ananwattanaporn" w:date="2017-03-07T23:49:00Z">
        <w:r w:rsidR="00CA3CCF">
          <w:rPr>
            <w:rFonts w:ascii="TH SarabunPSK" w:hAnsi="TH SarabunPSK" w:cs="TH SarabunPSK" w:hint="cs"/>
            <w:sz w:val="32"/>
            <w:szCs w:val="32"/>
            <w:cs/>
          </w:rPr>
          <w:t>ของตัวโปรแกรมจะเป็นดังภาพ</w:t>
        </w:r>
        <w:r w:rsidR="00554C27">
          <w:rPr>
            <w:rFonts w:ascii="TH SarabunPSK" w:hAnsi="TH SarabunPSK" w:cs="TH SarabunPSK" w:hint="cs"/>
            <w:sz w:val="32"/>
            <w:szCs w:val="32"/>
            <w:cs/>
          </w:rPr>
          <w:t xml:space="preserve"> ดังนี้</w:t>
        </w:r>
      </w:ins>
      <w:del w:id="2133" w:author="Suchaya Ananwattanaporn" w:date="2017-03-07T23:49:00Z">
        <w:r w:rsidRPr="00232CDD" w:rsidDel="00CA3CCF">
          <w:rPr>
            <w:rFonts w:ascii="TH SarabunPSK" w:hAnsi="TH SarabunPSK" w:cs="TH SarabunPSK" w:hint="cs"/>
            <w:sz w:val="32"/>
            <w:szCs w:val="32"/>
            <w:cs/>
          </w:rPr>
          <w:delText>ของ</w:delText>
        </w:r>
        <w:r w:rsidR="00C87B7E" w:rsidRPr="00695B1D" w:rsidDel="00CA3CCF">
          <w:rPr>
            <w:rFonts w:ascii="TH SarabunPSK" w:hAnsi="TH SarabunPSK" w:cs="TH SarabunPSK" w:hint="cs"/>
            <w:sz w:val="32"/>
            <w:szCs w:val="32"/>
            <w:cs/>
          </w:rPr>
          <w:delText>รูปแบบ</w:delText>
        </w:r>
        <w:r w:rsidRPr="00A54597" w:rsidDel="00CA3CCF">
          <w:rPr>
            <w:rFonts w:ascii="TH SarabunPSK" w:hAnsi="TH SarabunPSK" w:cs="TH SarabunPSK"/>
            <w:sz w:val="32"/>
            <w:szCs w:val="32"/>
            <w:cs/>
            <w:rPrChange w:id="2134" w:author="Suchaya Ananwattanaporn" w:date="2017-03-07T23:48:00Z">
              <w:rPr>
                <w:cs/>
              </w:rPr>
            </w:rPrChange>
          </w:rPr>
          <w:delText>เอกสาร ดูได</w:delText>
        </w:r>
      </w:del>
      <w:del w:id="2135" w:author="Suchaya Ananwattanaporn" w:date="2017-03-07T23:48:00Z">
        <w:r w:rsidRPr="00A54597" w:rsidDel="00CA3CCF">
          <w:rPr>
            <w:rFonts w:ascii="TH SarabunPSK" w:hAnsi="TH SarabunPSK" w:cs="TH SarabunPSK"/>
            <w:sz w:val="32"/>
            <w:szCs w:val="32"/>
            <w:cs/>
            <w:rPrChange w:id="2136" w:author="Suchaya Ananwattanaporn" w:date="2017-03-07T23:48:00Z">
              <w:rPr>
                <w:cs/>
              </w:rPr>
            </w:rPrChange>
          </w:rPr>
          <w:delText>้จากรูปด้านล่าง</w:delText>
        </w:r>
      </w:del>
    </w:p>
    <w:p w:rsidR="00C42E8D" w:rsidRDefault="00C42E8D" w:rsidP="00D56041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:rsidR="00C42E8D" w:rsidRPr="00C42E8D" w:rsidRDefault="00C42E8D" w:rsidP="00C87B7E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69A11EB" wp14:editId="2FAE1381">
            <wp:extent cx="4724400" cy="66198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6198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2E8D" w:rsidRDefault="00C42E8D" w:rsidP="00C42E8D">
      <w:pPr>
        <w:ind w:left="2160" w:firstLine="720"/>
        <w:rPr>
          <w:rFonts w:ascii="TH SarabunPSK" w:hAnsi="TH SarabunPSK" w:cs="TH SarabunPSK"/>
          <w:sz w:val="32"/>
          <w:szCs w:val="32"/>
        </w:rPr>
      </w:pPr>
      <w:bookmarkStart w:id="2137" w:name="_Toc476686619"/>
      <w:del w:id="2138" w:author="Suchaya Ananwattanaporn" w:date="2017-03-08T12:50:00Z">
        <w:r w:rsidRPr="00C42E8D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2139" w:author="Suchaya Ananwattanaporn" w:date="2017-03-08T12:50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C42E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</w:rPr>
        <w:noBreakHyphen/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SEQ Figure \</w:instrText>
      </w:r>
      <w:r w:rsidRPr="00C42E8D">
        <w:rPr>
          <w:rFonts w:ascii="TH SarabunPSK" w:hAnsi="TH SarabunPSK" w:cs="TH SarabunPSK"/>
          <w:sz w:val="32"/>
          <w:szCs w:val="32"/>
          <w:cs/>
        </w:rPr>
        <w:instrText xml:space="preserve">* </w:instrText>
      </w:r>
      <w:r w:rsidRPr="00C42E8D">
        <w:rPr>
          <w:rFonts w:ascii="TH SarabunPSK" w:hAnsi="TH SarabunPSK" w:cs="TH SarabunPSK"/>
          <w:sz w:val="32"/>
          <w:szCs w:val="32"/>
        </w:rPr>
        <w:instrText xml:space="preserve">ARABIC \s 1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1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C87B7E">
        <w:rPr>
          <w:rFonts w:ascii="TH SarabunPSK" w:hAnsi="TH SarabunPSK" w:cs="TH SarabunPSK" w:hint="cs"/>
          <w:sz w:val="32"/>
          <w:szCs w:val="32"/>
          <w:cs/>
        </w:rPr>
        <w:t xml:space="preserve">ใบกำกับภาษี แบบ </w:t>
      </w:r>
      <w:r w:rsidR="00C87B7E">
        <w:rPr>
          <w:rFonts w:ascii="TH SarabunPSK" w:hAnsi="TH SarabunPSK" w:cs="TH SarabunPSK"/>
          <w:sz w:val="32"/>
          <w:szCs w:val="32"/>
        </w:rPr>
        <w:t xml:space="preserve">1 </w:t>
      </w:r>
      <w:r w:rsidR="00C87B7E">
        <w:rPr>
          <w:rFonts w:ascii="TH SarabunPSK" w:hAnsi="TH SarabunPSK" w:cs="TH SarabunPSK" w:hint="cs"/>
          <w:sz w:val="32"/>
          <w:szCs w:val="32"/>
          <w:cs/>
        </w:rPr>
        <w:t>หน้า</w:t>
      </w:r>
      <w:bookmarkEnd w:id="2137"/>
    </w:p>
    <w:p w:rsidR="00C87B7E" w:rsidRPr="00C42E8D" w:rsidRDefault="00117991" w:rsidP="00C87B7E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5BC60F14" wp14:editId="583D4A74">
            <wp:extent cx="5153025" cy="7305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7E" w:rsidRDefault="00C87B7E" w:rsidP="00C87B7E">
      <w:pPr>
        <w:ind w:left="2160" w:firstLine="720"/>
        <w:rPr>
          <w:rFonts w:ascii="TH SarabunPSK" w:hAnsi="TH SarabunPSK" w:cs="TH SarabunPSK"/>
          <w:sz w:val="32"/>
          <w:szCs w:val="32"/>
        </w:rPr>
      </w:pPr>
      <w:bookmarkStart w:id="2140" w:name="_Toc476686620"/>
      <w:del w:id="2141" w:author="Suchaya Ananwattanaporn" w:date="2017-03-08T12:50:00Z">
        <w:r w:rsidRPr="00C42E8D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2142" w:author="Suchaya Ananwattanaporn" w:date="2017-03-08T12:50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C42E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</w:rPr>
        <w:noBreakHyphen/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SEQ Figure \</w:instrText>
      </w:r>
      <w:r w:rsidRPr="00C42E8D">
        <w:rPr>
          <w:rFonts w:ascii="TH SarabunPSK" w:hAnsi="TH SarabunPSK" w:cs="TH SarabunPSK"/>
          <w:sz w:val="32"/>
          <w:szCs w:val="32"/>
          <w:cs/>
        </w:rPr>
        <w:instrText xml:space="preserve">* </w:instrText>
      </w:r>
      <w:r w:rsidRPr="00C42E8D">
        <w:rPr>
          <w:rFonts w:ascii="TH SarabunPSK" w:hAnsi="TH SarabunPSK" w:cs="TH SarabunPSK"/>
          <w:sz w:val="32"/>
          <w:szCs w:val="32"/>
        </w:rPr>
        <w:instrText xml:space="preserve">ARABIC \s 1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2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ใบกำกับภาษี ที่ออกเพื่อ</w:t>
      </w:r>
      <w:r w:rsidR="00117991">
        <w:rPr>
          <w:rFonts w:ascii="TH SarabunPSK" w:hAnsi="TH SarabunPSK" w:cs="TH SarabunPSK" w:hint="cs"/>
          <w:sz w:val="32"/>
          <w:szCs w:val="32"/>
          <w:cs/>
        </w:rPr>
        <w:t>ยกเลิก</w:t>
      </w:r>
      <w:r>
        <w:rPr>
          <w:rFonts w:ascii="TH SarabunPSK" w:hAnsi="TH SarabunPSK" w:cs="TH SarabunPSK" w:hint="cs"/>
          <w:sz w:val="32"/>
          <w:szCs w:val="32"/>
          <w:cs/>
        </w:rPr>
        <w:t>ใบเก่า</w:t>
      </w:r>
      <w:bookmarkEnd w:id="2140"/>
    </w:p>
    <w:p w:rsidR="005D1143" w:rsidRDefault="00C87B7E" w:rsidP="00C87B7E">
      <w:pPr>
        <w:jc w:val="center"/>
        <w:rPr>
          <w:rFonts w:ascii="TH SarabunPSK" w:hAnsi="TH SarabunPSK" w:cs="TH SarabunPSK"/>
          <w:sz w:val="32"/>
          <w:szCs w:val="32"/>
          <w:lang w:eastAsia="ja-JP"/>
        </w:rPr>
      </w:pPr>
      <w:r>
        <w:rPr>
          <w:noProof/>
        </w:rPr>
        <w:lastRenderedPageBreak/>
        <w:drawing>
          <wp:inline distT="0" distB="0" distL="0" distR="0" wp14:anchorId="0F958C74" wp14:editId="7739F582">
            <wp:extent cx="4467225" cy="6362700"/>
            <wp:effectExtent l="19050" t="19050" r="28575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3627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B7E" w:rsidRDefault="00C87B7E" w:rsidP="00C87B7E">
      <w:pPr>
        <w:ind w:left="2160" w:firstLine="720"/>
        <w:rPr>
          <w:rFonts w:ascii="TH SarabunPSK" w:hAnsi="TH SarabunPSK" w:cs="TH SarabunPSK"/>
          <w:sz w:val="32"/>
          <w:szCs w:val="32"/>
        </w:rPr>
      </w:pPr>
      <w:bookmarkStart w:id="2143" w:name="_Toc476686621"/>
      <w:del w:id="2144" w:author="Suchaya Ananwattanaporn" w:date="2017-03-08T12:50:00Z">
        <w:r w:rsidRPr="00C42E8D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2145" w:author="Suchaya Ananwattanaporn" w:date="2017-03-08T12:50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C42E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</w:rPr>
        <w:noBreakHyphen/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SEQ Figure \</w:instrText>
      </w:r>
      <w:r w:rsidRPr="00C42E8D">
        <w:rPr>
          <w:rFonts w:ascii="TH SarabunPSK" w:hAnsi="TH SarabunPSK" w:cs="TH SarabunPSK"/>
          <w:sz w:val="32"/>
          <w:szCs w:val="32"/>
          <w:cs/>
        </w:rPr>
        <w:instrText xml:space="preserve">* </w:instrText>
      </w:r>
      <w:r w:rsidRPr="00C42E8D">
        <w:rPr>
          <w:rFonts w:ascii="TH SarabunPSK" w:hAnsi="TH SarabunPSK" w:cs="TH SarabunPSK"/>
          <w:sz w:val="32"/>
          <w:szCs w:val="32"/>
        </w:rPr>
        <w:instrText xml:space="preserve">ARABIC \s 1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3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ใบเพิ่มหนี้ ที่มีรายการสินค้ามากกว่า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(หน้าที่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bookmarkEnd w:id="2143"/>
    </w:p>
    <w:p w:rsidR="00C87B7E" w:rsidRDefault="00C87B7E" w:rsidP="00C87B7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1B5CF" wp14:editId="5E38A38F">
            <wp:extent cx="4486275" cy="6334125"/>
            <wp:effectExtent l="19050" t="19050" r="28575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341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B7E" w:rsidRDefault="00C87B7E" w:rsidP="00C87B7E">
      <w:pPr>
        <w:ind w:left="2160" w:firstLine="720"/>
        <w:rPr>
          <w:rFonts w:ascii="TH SarabunPSK" w:hAnsi="TH SarabunPSK" w:cs="TH SarabunPSK"/>
          <w:sz w:val="32"/>
          <w:szCs w:val="32"/>
        </w:rPr>
      </w:pPr>
      <w:bookmarkStart w:id="2146" w:name="_Toc476686622"/>
      <w:del w:id="2147" w:author="Suchaya Ananwattanaporn" w:date="2017-03-08T12:50:00Z">
        <w:r w:rsidRPr="00C42E8D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2148" w:author="Suchaya Ananwattanaporn" w:date="2017-03-08T12:50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C42E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</w:rPr>
        <w:noBreakHyphen/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SEQ Figure \</w:instrText>
      </w:r>
      <w:r w:rsidRPr="00C42E8D">
        <w:rPr>
          <w:rFonts w:ascii="TH SarabunPSK" w:hAnsi="TH SarabunPSK" w:cs="TH SarabunPSK"/>
          <w:sz w:val="32"/>
          <w:szCs w:val="32"/>
          <w:cs/>
        </w:rPr>
        <w:instrText xml:space="preserve">* </w:instrText>
      </w:r>
      <w:r w:rsidRPr="00C42E8D">
        <w:rPr>
          <w:rFonts w:ascii="TH SarabunPSK" w:hAnsi="TH SarabunPSK" w:cs="TH SarabunPSK"/>
          <w:sz w:val="32"/>
          <w:szCs w:val="32"/>
        </w:rPr>
        <w:instrText xml:space="preserve">ARABIC \s 1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ใบเพิ่มหนี้ ที่มีรายการสินค้ามากกว่า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(หน้าที่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bookmarkEnd w:id="2146"/>
    </w:p>
    <w:p w:rsidR="00C87B7E" w:rsidRDefault="00C87B7E" w:rsidP="00C87B7E">
      <w:pPr>
        <w:jc w:val="center"/>
        <w:rPr>
          <w:rFonts w:ascii="TH SarabunPSK" w:hAnsi="TH SarabunPSK" w:cs="TH SarabunPSK"/>
          <w:sz w:val="32"/>
          <w:szCs w:val="32"/>
          <w:lang w:eastAsia="ja-JP"/>
        </w:rPr>
      </w:pPr>
      <w:r>
        <w:rPr>
          <w:noProof/>
        </w:rPr>
        <w:lastRenderedPageBreak/>
        <w:drawing>
          <wp:inline distT="0" distB="0" distL="0" distR="0" wp14:anchorId="02BA8749" wp14:editId="48E49EBC">
            <wp:extent cx="4286250" cy="61245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1245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B7E" w:rsidRDefault="00C87B7E" w:rsidP="00C87B7E">
      <w:pPr>
        <w:ind w:left="2160" w:firstLine="720"/>
        <w:rPr>
          <w:rFonts w:ascii="TH SarabunPSK" w:hAnsi="TH SarabunPSK" w:cs="TH SarabunPSK"/>
          <w:sz w:val="32"/>
          <w:szCs w:val="32"/>
        </w:rPr>
      </w:pPr>
      <w:bookmarkStart w:id="2149" w:name="_Toc476686623"/>
      <w:del w:id="2150" w:author="Suchaya Ananwattanaporn" w:date="2017-03-08T12:50:00Z">
        <w:r w:rsidRPr="00C42E8D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2151" w:author="Suchaya Ananwattanaporn" w:date="2017-03-08T12:50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C42E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</w:rPr>
        <w:noBreakHyphen/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SEQ Figure \</w:instrText>
      </w:r>
      <w:r w:rsidRPr="00C42E8D">
        <w:rPr>
          <w:rFonts w:ascii="TH SarabunPSK" w:hAnsi="TH SarabunPSK" w:cs="TH SarabunPSK"/>
          <w:sz w:val="32"/>
          <w:szCs w:val="32"/>
          <w:cs/>
        </w:rPr>
        <w:instrText xml:space="preserve">* </w:instrText>
      </w:r>
      <w:r w:rsidRPr="00C42E8D">
        <w:rPr>
          <w:rFonts w:ascii="TH SarabunPSK" w:hAnsi="TH SarabunPSK" w:cs="TH SarabunPSK"/>
          <w:sz w:val="32"/>
          <w:szCs w:val="32"/>
        </w:rPr>
        <w:instrText xml:space="preserve">ARABIC \s 1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5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ใบลดหนี้ ที่มีรายการสินค้ามากกว่า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(หน้าที่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bookmarkEnd w:id="2149"/>
    </w:p>
    <w:p w:rsidR="00C87B7E" w:rsidRDefault="00C87B7E" w:rsidP="00C87B7E">
      <w:pPr>
        <w:jc w:val="center"/>
        <w:rPr>
          <w:rFonts w:ascii="TH SarabunPSK" w:hAnsi="TH SarabunPSK" w:cs="TH SarabunPSK"/>
          <w:sz w:val="32"/>
          <w:szCs w:val="32"/>
          <w:lang w:eastAsia="ja-JP"/>
        </w:rPr>
      </w:pPr>
      <w:r>
        <w:rPr>
          <w:noProof/>
        </w:rPr>
        <w:lastRenderedPageBreak/>
        <w:drawing>
          <wp:inline distT="0" distB="0" distL="0" distR="0" wp14:anchorId="0CEA3365" wp14:editId="0FC27260">
            <wp:extent cx="4305300" cy="611505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1150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B7E" w:rsidRDefault="00C87B7E" w:rsidP="00C87B7E">
      <w:pPr>
        <w:ind w:left="2160" w:firstLine="720"/>
        <w:rPr>
          <w:rFonts w:ascii="TH SarabunPSK" w:hAnsi="TH SarabunPSK" w:cs="TH SarabunPSK"/>
          <w:sz w:val="32"/>
          <w:szCs w:val="32"/>
        </w:rPr>
      </w:pPr>
      <w:bookmarkStart w:id="2152" w:name="_Toc476686624"/>
      <w:del w:id="2153" w:author="Suchaya Ananwattanaporn" w:date="2017-03-08T12:50:00Z">
        <w:r w:rsidRPr="00C42E8D" w:rsidDel="00E86794">
          <w:rPr>
            <w:rFonts w:ascii="TH SarabunPSK" w:hAnsi="TH SarabunPSK" w:cs="TH SarabunPSK"/>
            <w:sz w:val="32"/>
            <w:szCs w:val="32"/>
          </w:rPr>
          <w:delText>Figure</w:delText>
        </w:r>
      </w:del>
      <w:ins w:id="2154" w:author="Suchaya Ananwattanaporn" w:date="2017-03-08T12:50:00Z">
        <w:r w:rsidR="00E86794">
          <w:rPr>
            <w:rFonts w:ascii="TH SarabunPSK" w:hAnsi="TH SarabunPSK" w:cs="TH SarabunPSK"/>
            <w:sz w:val="32"/>
            <w:szCs w:val="32"/>
            <w:cs/>
          </w:rPr>
          <w:t>รูปที่</w:t>
        </w:r>
      </w:ins>
      <w:r w:rsidRPr="00C42E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STYLEREF 1 \s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4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</w:rPr>
        <w:noBreakHyphen/>
      </w:r>
      <w:r w:rsidRPr="00C42E8D">
        <w:rPr>
          <w:rFonts w:ascii="TH SarabunPSK" w:hAnsi="TH SarabunPSK" w:cs="TH SarabunPSK"/>
          <w:sz w:val="32"/>
          <w:szCs w:val="32"/>
        </w:rPr>
        <w:fldChar w:fldCharType="begin"/>
      </w:r>
      <w:r w:rsidRPr="00C42E8D">
        <w:rPr>
          <w:rFonts w:ascii="TH SarabunPSK" w:hAnsi="TH SarabunPSK" w:cs="TH SarabunPSK"/>
          <w:sz w:val="32"/>
          <w:szCs w:val="32"/>
        </w:rPr>
        <w:instrText xml:space="preserve"> SEQ Figure \</w:instrText>
      </w:r>
      <w:r w:rsidRPr="00C42E8D">
        <w:rPr>
          <w:rFonts w:ascii="TH SarabunPSK" w:hAnsi="TH SarabunPSK" w:cs="TH SarabunPSK"/>
          <w:sz w:val="32"/>
          <w:szCs w:val="32"/>
          <w:cs/>
        </w:rPr>
        <w:instrText xml:space="preserve">* </w:instrText>
      </w:r>
      <w:r w:rsidRPr="00C42E8D">
        <w:rPr>
          <w:rFonts w:ascii="TH SarabunPSK" w:hAnsi="TH SarabunPSK" w:cs="TH SarabunPSK"/>
          <w:sz w:val="32"/>
          <w:szCs w:val="32"/>
        </w:rPr>
        <w:instrText xml:space="preserve">ARABIC \s 1 </w:instrText>
      </w:r>
      <w:r w:rsidRPr="00C42E8D">
        <w:rPr>
          <w:rFonts w:ascii="TH SarabunPSK" w:hAnsi="TH SarabunPSK" w:cs="TH SarabunPSK"/>
          <w:sz w:val="32"/>
          <w:szCs w:val="32"/>
        </w:rPr>
        <w:fldChar w:fldCharType="separate"/>
      </w:r>
      <w:r w:rsidR="00C056F8">
        <w:rPr>
          <w:rFonts w:ascii="TH SarabunPSK" w:hAnsi="TH SarabunPSK" w:cs="TH SarabunPSK"/>
          <w:noProof/>
          <w:sz w:val="32"/>
          <w:szCs w:val="32"/>
        </w:rPr>
        <w:t>6</w:t>
      </w:r>
      <w:r w:rsidRPr="00C42E8D">
        <w:rPr>
          <w:rFonts w:ascii="TH SarabunPSK" w:hAnsi="TH SarabunPSK" w:cs="TH SarabunPSK"/>
          <w:sz w:val="32"/>
          <w:szCs w:val="32"/>
        </w:rPr>
        <w:fldChar w:fldCharType="end"/>
      </w:r>
      <w:r w:rsidRPr="00C42E8D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ใบลดหนี้ ที่มีรายการสินค้ามากกว่า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(หน้าที่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bookmarkEnd w:id="2152"/>
    </w:p>
    <w:p w:rsidR="00C87B7E" w:rsidRPr="00C87B7E" w:rsidRDefault="00C87B7E" w:rsidP="00D67C3E">
      <w:pPr>
        <w:rPr>
          <w:rFonts w:ascii="TH SarabunPSK" w:hAnsi="TH SarabunPSK" w:cs="TH SarabunPSK"/>
          <w:sz w:val="32"/>
          <w:szCs w:val="32"/>
          <w:lang w:eastAsia="ja-JP"/>
        </w:rPr>
      </w:pPr>
    </w:p>
    <w:p w:rsidR="00C96A3A" w:rsidRPr="008B2AFB" w:rsidRDefault="005D1143" w:rsidP="008B2AFB">
      <w:pPr>
        <w:pStyle w:val="Endofdoc"/>
        <w:rPr>
          <w:rFonts w:ascii="TH SarabunPSK" w:hAnsi="TH SarabunPSK" w:cs="TH SarabunPSK"/>
          <w:sz w:val="32"/>
          <w:szCs w:val="32"/>
          <w:rtl/>
          <w:cs/>
        </w:rPr>
      </w:pPr>
      <w:r w:rsidRPr="008B2AFB">
        <w:rPr>
          <w:rFonts w:ascii="TH SarabunPSK" w:hAnsi="TH SarabunPSK" w:cs="TH SarabunPSK"/>
          <w:sz w:val="32"/>
          <w:szCs w:val="32"/>
        </w:rPr>
        <w:t>End of document</w:t>
      </w:r>
      <w:r w:rsidRPr="008B2AFB">
        <w:rPr>
          <w:rFonts w:ascii="TH SarabunPSK" w:hAnsi="TH SarabunPSK" w:cs="TH SarabunPSK"/>
          <w:sz w:val="32"/>
          <w:szCs w:val="32"/>
          <w:rtl/>
          <w:cs/>
          <w:lang w:bidi="th-TH"/>
        </w:rPr>
        <w:t xml:space="preserve"> </w:t>
      </w:r>
    </w:p>
    <w:sectPr w:rsidR="00C96A3A" w:rsidRPr="008B2AFB" w:rsidSect="00E84C77">
      <w:headerReference w:type="default" r:id="rId64"/>
      <w:footerReference w:type="default" r:id="rId65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453A" w:rsidRDefault="00E9453A" w:rsidP="00F30D52">
      <w:r>
        <w:separator/>
      </w:r>
    </w:p>
  </w:endnote>
  <w:endnote w:type="continuationSeparator" w:id="0">
    <w:p w:rsidR="00E9453A" w:rsidRDefault="00E9453A" w:rsidP="00F30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1002AFF" w:usb1="C000E47F" w:usb2="0000002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2512331"/>
      <w:docPartObj>
        <w:docPartGallery w:val="Page Numbers (Top of Page)"/>
        <w:docPartUnique/>
      </w:docPartObj>
    </w:sdtPr>
    <w:sdtEndPr>
      <w:rPr>
        <w:rFonts w:ascii="TH SarabunPSK" w:hAnsi="TH SarabunPSK" w:cs="TH SarabunPSK"/>
      </w:rPr>
    </w:sdtEndPr>
    <w:sdtContent>
      <w:p w:rsidR="0014316F" w:rsidRDefault="0014316F" w:rsidP="00F30D52">
        <w:pPr>
          <w:pStyle w:val="Footer"/>
          <w:pBdr>
            <w:bottom w:val="single" w:sz="6" w:space="1" w:color="auto"/>
          </w:pBdr>
        </w:pPr>
      </w:p>
      <w:p w:rsidR="0014316F" w:rsidRPr="001B7D17" w:rsidRDefault="0014316F" w:rsidP="00F30D52">
        <w:pPr>
          <w:pStyle w:val="Footer"/>
          <w:suppressLineNumbers/>
          <w:rPr>
            <w:rFonts w:ascii="TH SarabunPSK" w:hAnsi="TH SarabunPSK" w:cs="TH SarabunPSK"/>
          </w:rPr>
        </w:pPr>
        <w:r>
          <w:rPr>
            <w:rFonts w:ascii="TH SarabunPSK" w:hAnsi="TH SarabunPSK" w:cs="TH SarabunPSK"/>
          </w:rPr>
          <w:t>User Manual</w:t>
        </w:r>
        <w:r w:rsidRPr="001B7D17">
          <w:rPr>
            <w:rFonts w:ascii="TH SarabunPSK" w:hAnsi="TH SarabunPSK" w:cs="TH SarabunPSK"/>
          </w:rPr>
          <w:t xml:space="preserve"> Document</w:t>
        </w:r>
        <w:r w:rsidRPr="001B7D17">
          <w:rPr>
            <w:rFonts w:ascii="TH SarabunPSK" w:hAnsi="TH SarabunPSK" w:cs="TH SarabunPSK"/>
          </w:rPr>
          <w:tab/>
        </w:r>
        <w:r w:rsidRPr="001B7D17">
          <w:rPr>
            <w:rFonts w:ascii="TH SarabunPSK" w:hAnsi="TH SarabunPSK" w:cs="TH SarabunPSK"/>
          </w:rPr>
          <w:tab/>
          <w:t xml:space="preserve">Page </w:t>
        </w:r>
        <w:r w:rsidRPr="001B7D17">
          <w:rPr>
            <w:rFonts w:ascii="TH SarabunPSK" w:hAnsi="TH SarabunPSK" w:cs="TH SarabunPSK"/>
            <w:b/>
            <w:bCs/>
          </w:rPr>
          <w:fldChar w:fldCharType="begin"/>
        </w:r>
        <w:r w:rsidRPr="001B7D17">
          <w:rPr>
            <w:rFonts w:ascii="TH SarabunPSK" w:hAnsi="TH SarabunPSK" w:cs="TH SarabunPSK"/>
            <w:b/>
            <w:bCs/>
          </w:rPr>
          <w:instrText xml:space="preserve"> PAGE </w:instrText>
        </w:r>
        <w:r w:rsidRPr="001B7D17">
          <w:rPr>
            <w:rFonts w:ascii="TH SarabunPSK" w:hAnsi="TH SarabunPSK" w:cs="TH SarabunPSK"/>
            <w:b/>
            <w:bCs/>
          </w:rPr>
          <w:fldChar w:fldCharType="separate"/>
        </w:r>
        <w:r w:rsidR="00DF4B09">
          <w:rPr>
            <w:rFonts w:ascii="TH SarabunPSK" w:hAnsi="TH SarabunPSK" w:cs="TH SarabunPSK"/>
            <w:b/>
            <w:bCs/>
            <w:noProof/>
          </w:rPr>
          <w:t>2</w:t>
        </w:r>
        <w:r w:rsidRPr="001B7D17">
          <w:rPr>
            <w:rFonts w:ascii="TH SarabunPSK" w:hAnsi="TH SarabunPSK" w:cs="TH SarabunPSK"/>
            <w:b/>
            <w:bCs/>
          </w:rPr>
          <w:fldChar w:fldCharType="end"/>
        </w:r>
        <w:r w:rsidRPr="001B7D17">
          <w:rPr>
            <w:rFonts w:ascii="TH SarabunPSK" w:hAnsi="TH SarabunPSK" w:cs="TH SarabunPSK"/>
          </w:rPr>
          <w:t xml:space="preserve"> of </w:t>
        </w:r>
        <w:r w:rsidRPr="001B7D17">
          <w:rPr>
            <w:rFonts w:ascii="TH SarabunPSK" w:hAnsi="TH SarabunPSK" w:cs="TH SarabunPSK"/>
            <w:b/>
            <w:bCs/>
          </w:rPr>
          <w:fldChar w:fldCharType="begin"/>
        </w:r>
        <w:r w:rsidRPr="001B7D17">
          <w:rPr>
            <w:rFonts w:ascii="TH SarabunPSK" w:hAnsi="TH SarabunPSK" w:cs="TH SarabunPSK"/>
            <w:b/>
            <w:bCs/>
          </w:rPr>
          <w:instrText xml:space="preserve"> NUMPAGES  </w:instrText>
        </w:r>
        <w:r w:rsidRPr="001B7D17">
          <w:rPr>
            <w:rFonts w:ascii="TH SarabunPSK" w:hAnsi="TH SarabunPSK" w:cs="TH SarabunPSK"/>
            <w:b/>
            <w:bCs/>
          </w:rPr>
          <w:fldChar w:fldCharType="separate"/>
        </w:r>
        <w:r w:rsidR="00DF4B09">
          <w:rPr>
            <w:rFonts w:ascii="TH SarabunPSK" w:hAnsi="TH SarabunPSK" w:cs="TH SarabunPSK"/>
            <w:b/>
            <w:bCs/>
            <w:noProof/>
          </w:rPr>
          <w:t>34</w:t>
        </w:r>
        <w:r w:rsidRPr="001B7D17">
          <w:rPr>
            <w:rFonts w:ascii="TH SarabunPSK" w:hAnsi="TH SarabunPSK" w:cs="TH SarabunPSK"/>
            <w:b/>
            <w:bCs/>
          </w:rPr>
          <w:fldChar w:fldCharType="end"/>
        </w:r>
      </w:p>
    </w:sdtContent>
  </w:sdt>
  <w:p w:rsidR="0014316F" w:rsidRDefault="001431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453A" w:rsidRDefault="00E9453A" w:rsidP="00F30D52">
      <w:r>
        <w:separator/>
      </w:r>
    </w:p>
  </w:footnote>
  <w:footnote w:type="continuationSeparator" w:id="0">
    <w:p w:rsidR="00E9453A" w:rsidRDefault="00E9453A" w:rsidP="00F30D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316F" w:rsidRPr="001B7D17" w:rsidRDefault="0014316F" w:rsidP="00F30D52">
    <w:pPr>
      <w:jc w:val="both"/>
      <w:rPr>
        <w:rFonts w:ascii="TH SarabunPSK" w:hAnsi="TH SarabunPSK" w:cs="TH SarabunPSK"/>
      </w:rPr>
    </w:pPr>
    <w:r>
      <w:rPr>
        <w:rFonts w:ascii="TH SarabunPSK" w:hAnsi="TH SarabunPSK" w:cs="TH SarabunPSK" w:hint="cs"/>
        <w:cs/>
      </w:rPr>
      <w:t>สำนัก</w:t>
    </w:r>
    <w:del w:id="2155" w:author="Suchaya Ananwattanaporn" w:date="2017-03-08T10:55:00Z">
      <w:r w:rsidDel="004945F4">
        <w:rPr>
          <w:rFonts w:ascii="TH SarabunPSK" w:hAnsi="TH SarabunPSK" w:cs="TH SarabunPSK" w:hint="cs"/>
          <w:cs/>
        </w:rPr>
        <w:delText>วิจัยและ</w:delText>
      </w:r>
    </w:del>
    <w:r>
      <w:rPr>
        <w:rFonts w:ascii="TH SarabunPSK" w:hAnsi="TH SarabunPSK" w:cs="TH SarabunPSK" w:hint="cs"/>
        <w:cs/>
      </w:rPr>
      <w:t>พัฒนา</w:t>
    </w:r>
    <w:ins w:id="2156" w:author="Suchaya Ananwattanaporn" w:date="2017-03-08T10:55:00Z">
      <w:r>
        <w:rPr>
          <w:rFonts w:ascii="TH SarabunPSK" w:hAnsi="TH SarabunPSK" w:cs="TH SarabunPSK" w:hint="cs"/>
          <w:cs/>
        </w:rPr>
        <w:t>ธุรกิจ</w:t>
      </w:r>
    </w:ins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r w:rsidRPr="001B7D17">
      <w:rPr>
        <w:rFonts w:ascii="TH SarabunPSK" w:hAnsi="TH SarabunPSK" w:cs="TH SarabunPSK"/>
      </w:rPr>
      <w:tab/>
    </w:r>
    <w:del w:id="2157" w:author="Suchaya Ananwattanaporn" w:date="2017-03-08T10:55:00Z">
      <w:r w:rsidDel="004945F4">
        <w:rPr>
          <w:rFonts w:ascii="TH SarabunPSK" w:hAnsi="TH SarabunPSK" w:cs="TH SarabunPSK"/>
        </w:rPr>
        <w:tab/>
      </w:r>
    </w:del>
    <w:ins w:id="2158" w:author="Suchaya Ananwattanaporn" w:date="2017-03-08T10:55:00Z">
      <w:r>
        <w:rPr>
          <w:rFonts w:ascii="TH SarabunPSK" w:hAnsi="TH SarabunPSK" w:cs="TH SarabunPSK"/>
        </w:rPr>
        <w:t>e</w:t>
      </w:r>
      <w:r>
        <w:rPr>
          <w:rFonts w:ascii="TH SarabunPSK" w:hAnsi="TH SarabunPSK" w:cs="TH SarabunPSK"/>
          <w:cs/>
        </w:rPr>
        <w:t>-</w:t>
      </w:r>
      <w:r>
        <w:rPr>
          <w:rFonts w:ascii="TH SarabunPSK" w:hAnsi="TH SarabunPSK" w:cs="TH SarabunPSK"/>
        </w:rPr>
        <w:t>Tax</w:t>
      </w:r>
    </w:ins>
    <w:ins w:id="2159" w:author="Suchaya Ananwattanaporn" w:date="2017-03-08T10:56:00Z">
      <w:r>
        <w:rPr>
          <w:rFonts w:ascii="TH SarabunPSK" w:hAnsi="TH SarabunPSK" w:cs="TH SarabunPSK"/>
        </w:rPr>
        <w:t xml:space="preserve"> Invoice by Email </w:t>
      </w:r>
      <w:r>
        <w:rPr>
          <w:rFonts w:ascii="TH SarabunPSK" w:hAnsi="TH SarabunPSK" w:cs="TH SarabunPSK"/>
          <w:cs/>
        </w:rPr>
        <w:t xml:space="preserve">- </w:t>
      </w:r>
    </w:ins>
    <w:r w:rsidRPr="001B7D17">
      <w:rPr>
        <w:rFonts w:ascii="TH SarabunPSK" w:hAnsi="TH SarabunPSK" w:cs="TH SarabunPSK"/>
      </w:rPr>
      <w:t>PDF Generator on PC</w:t>
    </w:r>
  </w:p>
  <w:p w:rsidR="0014316F" w:rsidRPr="00F30D52" w:rsidRDefault="0014316F" w:rsidP="00F30D52">
    <w:pPr>
      <w:pStyle w:val="Header"/>
      <w:jc w:val="both"/>
      <w:rPr>
        <w:sz w:val="19"/>
        <w:szCs w:val="19"/>
      </w:rPr>
    </w:pPr>
    <w:r>
      <w:rPr>
        <w:sz w:val="19"/>
        <w:szCs w:val="19"/>
      </w:rPr>
      <w:t>__________________________________________________________________________________________________________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667A4"/>
    <w:multiLevelType w:val="multilevel"/>
    <w:tmpl w:val="30CA2B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82E7325"/>
    <w:multiLevelType w:val="multilevel"/>
    <w:tmpl w:val="60C6F6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9D563C7"/>
    <w:multiLevelType w:val="multilevel"/>
    <w:tmpl w:val="1D0EF36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62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3" w15:restartNumberingAfterBreak="0">
    <w:nsid w:val="0A7D1877"/>
    <w:multiLevelType w:val="multilevel"/>
    <w:tmpl w:val="CA2A50E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  <w:color w:val="0070C0"/>
      </w:rPr>
    </w:lvl>
  </w:abstractNum>
  <w:abstractNum w:abstractNumId="4" w15:restartNumberingAfterBreak="0">
    <w:nsid w:val="0BCA6473"/>
    <w:multiLevelType w:val="hybridMultilevel"/>
    <w:tmpl w:val="06345D6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F36BCF"/>
    <w:multiLevelType w:val="multilevel"/>
    <w:tmpl w:val="418AE1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  <w:color w:val="0070C0"/>
      </w:rPr>
    </w:lvl>
  </w:abstractNum>
  <w:abstractNum w:abstractNumId="6" w15:restartNumberingAfterBreak="0">
    <w:nsid w:val="13B830AA"/>
    <w:multiLevelType w:val="hybridMultilevel"/>
    <w:tmpl w:val="12FCBCC2"/>
    <w:lvl w:ilvl="0" w:tplc="E0B6265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5211D6"/>
    <w:multiLevelType w:val="multilevel"/>
    <w:tmpl w:val="9A66B0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  <w:color w:val="0070C0"/>
      </w:rPr>
    </w:lvl>
  </w:abstractNum>
  <w:abstractNum w:abstractNumId="8" w15:restartNumberingAfterBreak="0">
    <w:nsid w:val="1B362215"/>
    <w:multiLevelType w:val="hybridMultilevel"/>
    <w:tmpl w:val="3922506A"/>
    <w:lvl w:ilvl="0" w:tplc="FB463CC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BA9695D"/>
    <w:multiLevelType w:val="multilevel"/>
    <w:tmpl w:val="5DA4E9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EC8153F"/>
    <w:multiLevelType w:val="hybridMultilevel"/>
    <w:tmpl w:val="3E1C035E"/>
    <w:lvl w:ilvl="0" w:tplc="BB1224AC">
      <w:start w:val="1"/>
      <w:numFmt w:val="bullet"/>
      <w:lvlText w:val="-"/>
      <w:lvlJc w:val="left"/>
      <w:pPr>
        <w:ind w:left="108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586FD7"/>
    <w:multiLevelType w:val="hybridMultilevel"/>
    <w:tmpl w:val="70864F5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94871F1"/>
    <w:multiLevelType w:val="hybridMultilevel"/>
    <w:tmpl w:val="2FE862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817C2E"/>
    <w:multiLevelType w:val="hybridMultilevel"/>
    <w:tmpl w:val="972C2162"/>
    <w:lvl w:ilvl="0" w:tplc="04090001">
      <w:start w:val="1"/>
      <w:numFmt w:val="bullet"/>
      <w:lvlText w:val=""/>
      <w:lvlJc w:val="left"/>
      <w:pPr>
        <w:ind w:left="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4" w15:restartNumberingAfterBreak="0">
    <w:nsid w:val="306A1107"/>
    <w:multiLevelType w:val="hybridMultilevel"/>
    <w:tmpl w:val="D3ECB6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DA1365"/>
    <w:multiLevelType w:val="hybridMultilevel"/>
    <w:tmpl w:val="9DE869A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8025AC6"/>
    <w:multiLevelType w:val="hybridMultilevel"/>
    <w:tmpl w:val="400EB5BA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A1564CB"/>
    <w:multiLevelType w:val="multilevel"/>
    <w:tmpl w:val="9A66B0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  <w:color w:val="0070C0"/>
      </w:rPr>
    </w:lvl>
  </w:abstractNum>
  <w:abstractNum w:abstractNumId="18" w15:restartNumberingAfterBreak="0">
    <w:nsid w:val="3B877A1A"/>
    <w:multiLevelType w:val="hybridMultilevel"/>
    <w:tmpl w:val="F9D863CE"/>
    <w:lvl w:ilvl="0" w:tplc="E0B6265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C72D4"/>
    <w:multiLevelType w:val="hybridMultilevel"/>
    <w:tmpl w:val="524C82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5A62A6"/>
    <w:multiLevelType w:val="hybridMultilevel"/>
    <w:tmpl w:val="06345D6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DC45116"/>
    <w:multiLevelType w:val="hybridMultilevel"/>
    <w:tmpl w:val="937A45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997DE7"/>
    <w:multiLevelType w:val="multilevel"/>
    <w:tmpl w:val="9A66B0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  <w:color w:val="0070C0"/>
      </w:rPr>
    </w:lvl>
  </w:abstractNum>
  <w:abstractNum w:abstractNumId="23" w15:restartNumberingAfterBreak="0">
    <w:nsid w:val="409E2E86"/>
    <w:multiLevelType w:val="multilevel"/>
    <w:tmpl w:val="53EC19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11F15CB"/>
    <w:multiLevelType w:val="multilevel"/>
    <w:tmpl w:val="60C6F6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468642F9"/>
    <w:multiLevelType w:val="hybridMultilevel"/>
    <w:tmpl w:val="06345D6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A6A7C06"/>
    <w:multiLevelType w:val="hybridMultilevel"/>
    <w:tmpl w:val="787A79C4"/>
    <w:lvl w:ilvl="0" w:tplc="F75050F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08041A"/>
    <w:multiLevelType w:val="hybridMultilevel"/>
    <w:tmpl w:val="7AAEED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432F0A"/>
    <w:multiLevelType w:val="hybridMultilevel"/>
    <w:tmpl w:val="A400464A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2513B26"/>
    <w:multiLevelType w:val="multilevel"/>
    <w:tmpl w:val="30CA2B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25A11B7"/>
    <w:multiLevelType w:val="hybridMultilevel"/>
    <w:tmpl w:val="70864F5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4F044EE"/>
    <w:multiLevelType w:val="hybridMultilevel"/>
    <w:tmpl w:val="573065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096DCA"/>
    <w:multiLevelType w:val="hybridMultilevel"/>
    <w:tmpl w:val="58F656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3D7786"/>
    <w:multiLevelType w:val="multilevel"/>
    <w:tmpl w:val="5DA4E9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5C382CD4"/>
    <w:multiLevelType w:val="hybridMultilevel"/>
    <w:tmpl w:val="8DB0398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F6614F1"/>
    <w:multiLevelType w:val="multilevel"/>
    <w:tmpl w:val="5DA4E9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23E1D64"/>
    <w:multiLevelType w:val="hybridMultilevel"/>
    <w:tmpl w:val="96EC60A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4457E96"/>
    <w:multiLevelType w:val="multilevel"/>
    <w:tmpl w:val="3C70FA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62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38" w15:restartNumberingAfterBreak="0">
    <w:nsid w:val="6655266B"/>
    <w:multiLevelType w:val="hybridMultilevel"/>
    <w:tmpl w:val="DE064B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597BC4"/>
    <w:multiLevelType w:val="hybridMultilevel"/>
    <w:tmpl w:val="2EF244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852EFC"/>
    <w:multiLevelType w:val="hybridMultilevel"/>
    <w:tmpl w:val="5E845E9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6A9352DF"/>
    <w:multiLevelType w:val="multilevel"/>
    <w:tmpl w:val="60C6F69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6D605AC9"/>
    <w:multiLevelType w:val="hybridMultilevel"/>
    <w:tmpl w:val="7EC6EB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6DE12D23"/>
    <w:multiLevelType w:val="hybridMultilevel"/>
    <w:tmpl w:val="A7062CA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6EC84C42"/>
    <w:multiLevelType w:val="multilevel"/>
    <w:tmpl w:val="9A66B0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  <w:color w:val="0070C0"/>
      </w:rPr>
    </w:lvl>
  </w:abstractNum>
  <w:abstractNum w:abstractNumId="45" w15:restartNumberingAfterBreak="0">
    <w:nsid w:val="751B6656"/>
    <w:multiLevelType w:val="hybridMultilevel"/>
    <w:tmpl w:val="9A60BB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55369C"/>
    <w:multiLevelType w:val="multilevel"/>
    <w:tmpl w:val="5DA4E9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797300DC"/>
    <w:multiLevelType w:val="hybridMultilevel"/>
    <w:tmpl w:val="3224068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EB706DE"/>
    <w:multiLevelType w:val="hybridMultilevel"/>
    <w:tmpl w:val="06345D6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7"/>
  </w:num>
  <w:num w:numId="2">
    <w:abstractNumId w:val="29"/>
  </w:num>
  <w:num w:numId="3">
    <w:abstractNumId w:val="35"/>
  </w:num>
  <w:num w:numId="4">
    <w:abstractNumId w:val="33"/>
  </w:num>
  <w:num w:numId="5">
    <w:abstractNumId w:val="9"/>
  </w:num>
  <w:num w:numId="6">
    <w:abstractNumId w:val="18"/>
  </w:num>
  <w:num w:numId="7">
    <w:abstractNumId w:val="46"/>
  </w:num>
  <w:num w:numId="8">
    <w:abstractNumId w:val="23"/>
  </w:num>
  <w:num w:numId="9">
    <w:abstractNumId w:val="0"/>
  </w:num>
  <w:num w:numId="10">
    <w:abstractNumId w:val="24"/>
  </w:num>
  <w:num w:numId="11">
    <w:abstractNumId w:val="1"/>
  </w:num>
  <w:num w:numId="12">
    <w:abstractNumId w:val="26"/>
  </w:num>
  <w:num w:numId="13">
    <w:abstractNumId w:val="31"/>
  </w:num>
  <w:num w:numId="14">
    <w:abstractNumId w:val="13"/>
  </w:num>
  <w:num w:numId="15">
    <w:abstractNumId w:val="42"/>
  </w:num>
  <w:num w:numId="16">
    <w:abstractNumId w:val="41"/>
  </w:num>
  <w:num w:numId="17">
    <w:abstractNumId w:val="30"/>
  </w:num>
  <w:num w:numId="18">
    <w:abstractNumId w:val="4"/>
  </w:num>
  <w:num w:numId="19">
    <w:abstractNumId w:val="48"/>
  </w:num>
  <w:num w:numId="20">
    <w:abstractNumId w:val="11"/>
  </w:num>
  <w:num w:numId="21">
    <w:abstractNumId w:val="6"/>
  </w:num>
  <w:num w:numId="22">
    <w:abstractNumId w:val="20"/>
  </w:num>
  <w:num w:numId="23">
    <w:abstractNumId w:val="25"/>
  </w:num>
  <w:num w:numId="24">
    <w:abstractNumId w:val="43"/>
  </w:num>
  <w:num w:numId="25">
    <w:abstractNumId w:val="38"/>
  </w:num>
  <w:num w:numId="26">
    <w:abstractNumId w:val="16"/>
  </w:num>
  <w:num w:numId="27">
    <w:abstractNumId w:val="34"/>
  </w:num>
  <w:num w:numId="28">
    <w:abstractNumId w:val="32"/>
  </w:num>
  <w:num w:numId="29">
    <w:abstractNumId w:val="15"/>
  </w:num>
  <w:num w:numId="30">
    <w:abstractNumId w:val="40"/>
  </w:num>
  <w:num w:numId="31">
    <w:abstractNumId w:val="12"/>
  </w:num>
  <w:num w:numId="32">
    <w:abstractNumId w:val="47"/>
  </w:num>
  <w:num w:numId="33">
    <w:abstractNumId w:val="28"/>
  </w:num>
  <w:num w:numId="34">
    <w:abstractNumId w:val="45"/>
  </w:num>
  <w:num w:numId="35">
    <w:abstractNumId w:val="36"/>
  </w:num>
  <w:num w:numId="36">
    <w:abstractNumId w:val="27"/>
  </w:num>
  <w:num w:numId="37">
    <w:abstractNumId w:val="10"/>
  </w:num>
  <w:num w:numId="38">
    <w:abstractNumId w:val="21"/>
  </w:num>
  <w:num w:numId="39">
    <w:abstractNumId w:val="39"/>
  </w:num>
  <w:num w:numId="40">
    <w:abstractNumId w:val="2"/>
  </w:num>
  <w:num w:numId="41">
    <w:abstractNumId w:val="14"/>
  </w:num>
  <w:num w:numId="42">
    <w:abstractNumId w:val="19"/>
  </w:num>
  <w:num w:numId="43">
    <w:abstractNumId w:val="44"/>
  </w:num>
  <w:num w:numId="44">
    <w:abstractNumId w:val="7"/>
  </w:num>
  <w:num w:numId="45">
    <w:abstractNumId w:val="17"/>
  </w:num>
  <w:num w:numId="46">
    <w:abstractNumId w:val="3"/>
  </w:num>
  <w:num w:numId="47">
    <w:abstractNumId w:val="22"/>
  </w:num>
  <w:num w:numId="48">
    <w:abstractNumId w:val="5"/>
  </w:num>
  <w:num w:numId="49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uchaya Ananwattanaporn">
    <w15:presenceInfo w15:providerId="AD" w15:userId="S-1-5-21-2304783229-1636286102-637948593-2202"/>
  </w15:person>
  <w15:person w15:author="Suchaya Sunny">
    <w15:presenceInfo w15:providerId="Windows Live" w15:userId="33786a709353b5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revisionView w:markup="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84D"/>
    <w:rsid w:val="000036AB"/>
    <w:rsid w:val="00012108"/>
    <w:rsid w:val="000129C9"/>
    <w:rsid w:val="00021688"/>
    <w:rsid w:val="0002762A"/>
    <w:rsid w:val="00030910"/>
    <w:rsid w:val="00034A1C"/>
    <w:rsid w:val="000445B6"/>
    <w:rsid w:val="00045DCA"/>
    <w:rsid w:val="000516EF"/>
    <w:rsid w:val="00051DF8"/>
    <w:rsid w:val="0005263E"/>
    <w:rsid w:val="0005639F"/>
    <w:rsid w:val="000565BC"/>
    <w:rsid w:val="000601D1"/>
    <w:rsid w:val="000604C1"/>
    <w:rsid w:val="00063E5F"/>
    <w:rsid w:val="00064BFE"/>
    <w:rsid w:val="0006522E"/>
    <w:rsid w:val="00067A8D"/>
    <w:rsid w:val="00075EF4"/>
    <w:rsid w:val="000879C0"/>
    <w:rsid w:val="0009003D"/>
    <w:rsid w:val="000904F4"/>
    <w:rsid w:val="00091CBB"/>
    <w:rsid w:val="00093FD3"/>
    <w:rsid w:val="00095981"/>
    <w:rsid w:val="000A1018"/>
    <w:rsid w:val="000B7C7F"/>
    <w:rsid w:val="000C4092"/>
    <w:rsid w:val="000C47DF"/>
    <w:rsid w:val="000C5AC3"/>
    <w:rsid w:val="000C7580"/>
    <w:rsid w:val="000D4BB4"/>
    <w:rsid w:val="000D622F"/>
    <w:rsid w:val="000D6FB3"/>
    <w:rsid w:val="000E00D7"/>
    <w:rsid w:val="000E0F48"/>
    <w:rsid w:val="000E16B2"/>
    <w:rsid w:val="000F2387"/>
    <w:rsid w:val="00105FF9"/>
    <w:rsid w:val="0010634E"/>
    <w:rsid w:val="00110D56"/>
    <w:rsid w:val="00110DBE"/>
    <w:rsid w:val="00111D9E"/>
    <w:rsid w:val="001130A3"/>
    <w:rsid w:val="00113810"/>
    <w:rsid w:val="00113DBB"/>
    <w:rsid w:val="00113FE1"/>
    <w:rsid w:val="00115BB9"/>
    <w:rsid w:val="00117991"/>
    <w:rsid w:val="00121B34"/>
    <w:rsid w:val="001240D6"/>
    <w:rsid w:val="00131974"/>
    <w:rsid w:val="00135C29"/>
    <w:rsid w:val="00143050"/>
    <w:rsid w:val="0014316F"/>
    <w:rsid w:val="001442A2"/>
    <w:rsid w:val="0014571B"/>
    <w:rsid w:val="00146074"/>
    <w:rsid w:val="00146721"/>
    <w:rsid w:val="00152B2D"/>
    <w:rsid w:val="00153A7D"/>
    <w:rsid w:val="00164479"/>
    <w:rsid w:val="001647AE"/>
    <w:rsid w:val="00170DD9"/>
    <w:rsid w:val="001737AD"/>
    <w:rsid w:val="0017400D"/>
    <w:rsid w:val="00177BA5"/>
    <w:rsid w:val="00185D1B"/>
    <w:rsid w:val="00186EF8"/>
    <w:rsid w:val="0019039D"/>
    <w:rsid w:val="001922C8"/>
    <w:rsid w:val="00193253"/>
    <w:rsid w:val="00195938"/>
    <w:rsid w:val="00197009"/>
    <w:rsid w:val="00197C24"/>
    <w:rsid w:val="001A0E7D"/>
    <w:rsid w:val="001A30CC"/>
    <w:rsid w:val="001B2D2A"/>
    <w:rsid w:val="001B70CF"/>
    <w:rsid w:val="001B7D17"/>
    <w:rsid w:val="001C3A4A"/>
    <w:rsid w:val="001D27EC"/>
    <w:rsid w:val="001D2BC2"/>
    <w:rsid w:val="001D4FC8"/>
    <w:rsid w:val="001D66B2"/>
    <w:rsid w:val="001E2E9A"/>
    <w:rsid w:val="001E2FEA"/>
    <w:rsid w:val="001F03AB"/>
    <w:rsid w:val="001F2E63"/>
    <w:rsid w:val="001F4BF9"/>
    <w:rsid w:val="002007CC"/>
    <w:rsid w:val="00201D4F"/>
    <w:rsid w:val="00202309"/>
    <w:rsid w:val="00203811"/>
    <w:rsid w:val="00216BC6"/>
    <w:rsid w:val="00217DF4"/>
    <w:rsid w:val="00220B23"/>
    <w:rsid w:val="00222A81"/>
    <w:rsid w:val="002301A1"/>
    <w:rsid w:val="002329FE"/>
    <w:rsid w:val="00232CDD"/>
    <w:rsid w:val="00232E69"/>
    <w:rsid w:val="00235DEE"/>
    <w:rsid w:val="00240871"/>
    <w:rsid w:val="002438A6"/>
    <w:rsid w:val="00244241"/>
    <w:rsid w:val="00245689"/>
    <w:rsid w:val="00260F4D"/>
    <w:rsid w:val="002657BB"/>
    <w:rsid w:val="002677B6"/>
    <w:rsid w:val="00270F1C"/>
    <w:rsid w:val="00273007"/>
    <w:rsid w:val="00276E30"/>
    <w:rsid w:val="00277DCD"/>
    <w:rsid w:val="00281377"/>
    <w:rsid w:val="0028528D"/>
    <w:rsid w:val="002913F2"/>
    <w:rsid w:val="00291F17"/>
    <w:rsid w:val="00293860"/>
    <w:rsid w:val="00294028"/>
    <w:rsid w:val="00295527"/>
    <w:rsid w:val="002A1232"/>
    <w:rsid w:val="002A2E2F"/>
    <w:rsid w:val="002A5167"/>
    <w:rsid w:val="002A5720"/>
    <w:rsid w:val="002A5746"/>
    <w:rsid w:val="002A5E8C"/>
    <w:rsid w:val="002A7BC6"/>
    <w:rsid w:val="002B0FD5"/>
    <w:rsid w:val="002B500D"/>
    <w:rsid w:val="002B65F4"/>
    <w:rsid w:val="002B6BAC"/>
    <w:rsid w:val="002C181E"/>
    <w:rsid w:val="002C2627"/>
    <w:rsid w:val="002C3FD4"/>
    <w:rsid w:val="002D0305"/>
    <w:rsid w:val="002D3961"/>
    <w:rsid w:val="002D49F1"/>
    <w:rsid w:val="002D7691"/>
    <w:rsid w:val="002E4DA1"/>
    <w:rsid w:val="002E6E0D"/>
    <w:rsid w:val="00303BC9"/>
    <w:rsid w:val="003044B2"/>
    <w:rsid w:val="0030487F"/>
    <w:rsid w:val="00322A8B"/>
    <w:rsid w:val="00323972"/>
    <w:rsid w:val="003319D3"/>
    <w:rsid w:val="003320CF"/>
    <w:rsid w:val="003370FE"/>
    <w:rsid w:val="00341499"/>
    <w:rsid w:val="003442B3"/>
    <w:rsid w:val="003500F7"/>
    <w:rsid w:val="0035374C"/>
    <w:rsid w:val="00362B33"/>
    <w:rsid w:val="00363126"/>
    <w:rsid w:val="0036548E"/>
    <w:rsid w:val="0036621D"/>
    <w:rsid w:val="0036674B"/>
    <w:rsid w:val="003728D4"/>
    <w:rsid w:val="003757C8"/>
    <w:rsid w:val="003769C3"/>
    <w:rsid w:val="00384010"/>
    <w:rsid w:val="0038471E"/>
    <w:rsid w:val="003859CC"/>
    <w:rsid w:val="00386801"/>
    <w:rsid w:val="003969F4"/>
    <w:rsid w:val="003A42CE"/>
    <w:rsid w:val="003A4804"/>
    <w:rsid w:val="003B4FE3"/>
    <w:rsid w:val="003B53CB"/>
    <w:rsid w:val="003B70EF"/>
    <w:rsid w:val="003C69D3"/>
    <w:rsid w:val="003D249E"/>
    <w:rsid w:val="003D39C2"/>
    <w:rsid w:val="003F2281"/>
    <w:rsid w:val="004073B8"/>
    <w:rsid w:val="0041080A"/>
    <w:rsid w:val="00413931"/>
    <w:rsid w:val="004158CC"/>
    <w:rsid w:val="00417359"/>
    <w:rsid w:val="00417A35"/>
    <w:rsid w:val="00417DC7"/>
    <w:rsid w:val="004314C1"/>
    <w:rsid w:val="00431F46"/>
    <w:rsid w:val="00432BD9"/>
    <w:rsid w:val="0043588F"/>
    <w:rsid w:val="00441DD8"/>
    <w:rsid w:val="00443390"/>
    <w:rsid w:val="00444D82"/>
    <w:rsid w:val="004463D1"/>
    <w:rsid w:val="00447BE2"/>
    <w:rsid w:val="00450680"/>
    <w:rsid w:val="0045219B"/>
    <w:rsid w:val="00461CA2"/>
    <w:rsid w:val="00462070"/>
    <w:rsid w:val="00474007"/>
    <w:rsid w:val="00474825"/>
    <w:rsid w:val="004756ED"/>
    <w:rsid w:val="00476228"/>
    <w:rsid w:val="00476860"/>
    <w:rsid w:val="00476B9E"/>
    <w:rsid w:val="00477328"/>
    <w:rsid w:val="00481C8F"/>
    <w:rsid w:val="0048443D"/>
    <w:rsid w:val="00486EA9"/>
    <w:rsid w:val="00491D2F"/>
    <w:rsid w:val="00491D62"/>
    <w:rsid w:val="004945F4"/>
    <w:rsid w:val="00496BEB"/>
    <w:rsid w:val="00497FF0"/>
    <w:rsid w:val="004A19F3"/>
    <w:rsid w:val="004A3CB8"/>
    <w:rsid w:val="004B7154"/>
    <w:rsid w:val="004C0D99"/>
    <w:rsid w:val="004C1C70"/>
    <w:rsid w:val="004C1D32"/>
    <w:rsid w:val="004D0B80"/>
    <w:rsid w:val="004D31D6"/>
    <w:rsid w:val="004E0E3C"/>
    <w:rsid w:val="004E3C3E"/>
    <w:rsid w:val="004E49A0"/>
    <w:rsid w:val="004F4934"/>
    <w:rsid w:val="004F4F2E"/>
    <w:rsid w:val="004F5639"/>
    <w:rsid w:val="004F6772"/>
    <w:rsid w:val="004F7563"/>
    <w:rsid w:val="004F7B59"/>
    <w:rsid w:val="0050571E"/>
    <w:rsid w:val="0050626A"/>
    <w:rsid w:val="00513407"/>
    <w:rsid w:val="00514514"/>
    <w:rsid w:val="00517494"/>
    <w:rsid w:val="0052205D"/>
    <w:rsid w:val="00522456"/>
    <w:rsid w:val="00522A3F"/>
    <w:rsid w:val="00523A87"/>
    <w:rsid w:val="00525DDE"/>
    <w:rsid w:val="005309D8"/>
    <w:rsid w:val="005353C5"/>
    <w:rsid w:val="0053674C"/>
    <w:rsid w:val="00554A37"/>
    <w:rsid w:val="00554C27"/>
    <w:rsid w:val="005574E3"/>
    <w:rsid w:val="00560CE4"/>
    <w:rsid w:val="00562E9F"/>
    <w:rsid w:val="00564C5F"/>
    <w:rsid w:val="00577989"/>
    <w:rsid w:val="005872E2"/>
    <w:rsid w:val="00590939"/>
    <w:rsid w:val="005941F8"/>
    <w:rsid w:val="00596FD6"/>
    <w:rsid w:val="005A0141"/>
    <w:rsid w:val="005A103F"/>
    <w:rsid w:val="005A5EAF"/>
    <w:rsid w:val="005A72FC"/>
    <w:rsid w:val="005A7F47"/>
    <w:rsid w:val="005B0188"/>
    <w:rsid w:val="005B122B"/>
    <w:rsid w:val="005B1478"/>
    <w:rsid w:val="005B17E3"/>
    <w:rsid w:val="005B25A4"/>
    <w:rsid w:val="005D1143"/>
    <w:rsid w:val="005D23C1"/>
    <w:rsid w:val="005E52BF"/>
    <w:rsid w:val="005E59C4"/>
    <w:rsid w:val="005F0BC9"/>
    <w:rsid w:val="005F11E3"/>
    <w:rsid w:val="005F5209"/>
    <w:rsid w:val="005F6358"/>
    <w:rsid w:val="005F7310"/>
    <w:rsid w:val="00611CE0"/>
    <w:rsid w:val="00613145"/>
    <w:rsid w:val="00613D59"/>
    <w:rsid w:val="0062028F"/>
    <w:rsid w:val="00624482"/>
    <w:rsid w:val="006245A4"/>
    <w:rsid w:val="006245D2"/>
    <w:rsid w:val="0063124E"/>
    <w:rsid w:val="00635DE9"/>
    <w:rsid w:val="00640B59"/>
    <w:rsid w:val="00640D2B"/>
    <w:rsid w:val="006430A2"/>
    <w:rsid w:val="00646E4E"/>
    <w:rsid w:val="00654AE4"/>
    <w:rsid w:val="006602EA"/>
    <w:rsid w:val="00665528"/>
    <w:rsid w:val="00670397"/>
    <w:rsid w:val="00670D1A"/>
    <w:rsid w:val="006715DE"/>
    <w:rsid w:val="006822E9"/>
    <w:rsid w:val="00682F9F"/>
    <w:rsid w:val="00695B1D"/>
    <w:rsid w:val="0069777B"/>
    <w:rsid w:val="006A2D23"/>
    <w:rsid w:val="006A3B6C"/>
    <w:rsid w:val="006A4857"/>
    <w:rsid w:val="006A576A"/>
    <w:rsid w:val="006B4412"/>
    <w:rsid w:val="006B4FF6"/>
    <w:rsid w:val="006C06E3"/>
    <w:rsid w:val="006C167E"/>
    <w:rsid w:val="006C1C42"/>
    <w:rsid w:val="006C2FC9"/>
    <w:rsid w:val="006C473B"/>
    <w:rsid w:val="006C63CC"/>
    <w:rsid w:val="006C77CC"/>
    <w:rsid w:val="006D640C"/>
    <w:rsid w:val="006E2B83"/>
    <w:rsid w:val="006E3768"/>
    <w:rsid w:val="006F3264"/>
    <w:rsid w:val="006F326D"/>
    <w:rsid w:val="006F7F44"/>
    <w:rsid w:val="007020FB"/>
    <w:rsid w:val="007021E0"/>
    <w:rsid w:val="0070286C"/>
    <w:rsid w:val="00702AD4"/>
    <w:rsid w:val="007046B6"/>
    <w:rsid w:val="00706235"/>
    <w:rsid w:val="00710DB5"/>
    <w:rsid w:val="007110BE"/>
    <w:rsid w:val="00713C29"/>
    <w:rsid w:val="007143A0"/>
    <w:rsid w:val="00723AAF"/>
    <w:rsid w:val="007254A0"/>
    <w:rsid w:val="00732A1E"/>
    <w:rsid w:val="00734ADC"/>
    <w:rsid w:val="007369E1"/>
    <w:rsid w:val="007401F3"/>
    <w:rsid w:val="0075013E"/>
    <w:rsid w:val="007523C6"/>
    <w:rsid w:val="00753EA8"/>
    <w:rsid w:val="0075401F"/>
    <w:rsid w:val="00761F01"/>
    <w:rsid w:val="0076387D"/>
    <w:rsid w:val="00770B4A"/>
    <w:rsid w:val="0077289B"/>
    <w:rsid w:val="00772DED"/>
    <w:rsid w:val="0077386A"/>
    <w:rsid w:val="00773F85"/>
    <w:rsid w:val="00776A13"/>
    <w:rsid w:val="00787E47"/>
    <w:rsid w:val="00790C8A"/>
    <w:rsid w:val="007929BA"/>
    <w:rsid w:val="00793318"/>
    <w:rsid w:val="00793C7C"/>
    <w:rsid w:val="00794C1C"/>
    <w:rsid w:val="00795933"/>
    <w:rsid w:val="00795E69"/>
    <w:rsid w:val="00797098"/>
    <w:rsid w:val="00797279"/>
    <w:rsid w:val="007A1021"/>
    <w:rsid w:val="007A1C1D"/>
    <w:rsid w:val="007A3969"/>
    <w:rsid w:val="007B24EF"/>
    <w:rsid w:val="007B2DAC"/>
    <w:rsid w:val="007B4175"/>
    <w:rsid w:val="007C2B4B"/>
    <w:rsid w:val="007C3E6D"/>
    <w:rsid w:val="007C41ED"/>
    <w:rsid w:val="007C45F4"/>
    <w:rsid w:val="007C4608"/>
    <w:rsid w:val="007D2522"/>
    <w:rsid w:val="007D53CF"/>
    <w:rsid w:val="007D5E56"/>
    <w:rsid w:val="007D7ABC"/>
    <w:rsid w:val="007E0CDD"/>
    <w:rsid w:val="007E1814"/>
    <w:rsid w:val="007E40DF"/>
    <w:rsid w:val="007E5D36"/>
    <w:rsid w:val="007F0891"/>
    <w:rsid w:val="007F2C7B"/>
    <w:rsid w:val="007F351A"/>
    <w:rsid w:val="007F77FF"/>
    <w:rsid w:val="00801BCF"/>
    <w:rsid w:val="00801FE0"/>
    <w:rsid w:val="00802854"/>
    <w:rsid w:val="00802AA3"/>
    <w:rsid w:val="00802F44"/>
    <w:rsid w:val="008114D6"/>
    <w:rsid w:val="00817803"/>
    <w:rsid w:val="00821699"/>
    <w:rsid w:val="00827968"/>
    <w:rsid w:val="00832ABD"/>
    <w:rsid w:val="00833BF4"/>
    <w:rsid w:val="008352CD"/>
    <w:rsid w:val="00835DB4"/>
    <w:rsid w:val="00840BD3"/>
    <w:rsid w:val="00843BA6"/>
    <w:rsid w:val="00843BEB"/>
    <w:rsid w:val="00851853"/>
    <w:rsid w:val="0085298C"/>
    <w:rsid w:val="00855A52"/>
    <w:rsid w:val="00860154"/>
    <w:rsid w:val="0086390F"/>
    <w:rsid w:val="008700D8"/>
    <w:rsid w:val="00870E27"/>
    <w:rsid w:val="0087107D"/>
    <w:rsid w:val="008722A6"/>
    <w:rsid w:val="00875625"/>
    <w:rsid w:val="00883227"/>
    <w:rsid w:val="00891D76"/>
    <w:rsid w:val="00894622"/>
    <w:rsid w:val="008A02F9"/>
    <w:rsid w:val="008A7245"/>
    <w:rsid w:val="008B0C4E"/>
    <w:rsid w:val="008B2AFB"/>
    <w:rsid w:val="008B5368"/>
    <w:rsid w:val="008B5C69"/>
    <w:rsid w:val="008C0560"/>
    <w:rsid w:val="008C123C"/>
    <w:rsid w:val="008C6C47"/>
    <w:rsid w:val="008C7182"/>
    <w:rsid w:val="008D6862"/>
    <w:rsid w:val="008D6B3A"/>
    <w:rsid w:val="008E26A9"/>
    <w:rsid w:val="008E6239"/>
    <w:rsid w:val="008F0C94"/>
    <w:rsid w:val="008F4814"/>
    <w:rsid w:val="008F70AC"/>
    <w:rsid w:val="00910439"/>
    <w:rsid w:val="00912A50"/>
    <w:rsid w:val="00915051"/>
    <w:rsid w:val="009153DB"/>
    <w:rsid w:val="00917D6B"/>
    <w:rsid w:val="009227C1"/>
    <w:rsid w:val="00931F82"/>
    <w:rsid w:val="00932EAB"/>
    <w:rsid w:val="009358AD"/>
    <w:rsid w:val="009447BD"/>
    <w:rsid w:val="00952D77"/>
    <w:rsid w:val="00955C6F"/>
    <w:rsid w:val="00957F55"/>
    <w:rsid w:val="00961A4C"/>
    <w:rsid w:val="009646D6"/>
    <w:rsid w:val="0096498A"/>
    <w:rsid w:val="0096547F"/>
    <w:rsid w:val="00967920"/>
    <w:rsid w:val="00970289"/>
    <w:rsid w:val="00976A72"/>
    <w:rsid w:val="00987C70"/>
    <w:rsid w:val="00991B81"/>
    <w:rsid w:val="00993C55"/>
    <w:rsid w:val="00994FB6"/>
    <w:rsid w:val="009979C2"/>
    <w:rsid w:val="00997B26"/>
    <w:rsid w:val="009A3971"/>
    <w:rsid w:val="009A705F"/>
    <w:rsid w:val="009B45F2"/>
    <w:rsid w:val="009B64C9"/>
    <w:rsid w:val="009C5214"/>
    <w:rsid w:val="009C53BC"/>
    <w:rsid w:val="009D1EEB"/>
    <w:rsid w:val="009D414F"/>
    <w:rsid w:val="009D5A48"/>
    <w:rsid w:val="009D70F9"/>
    <w:rsid w:val="009E0538"/>
    <w:rsid w:val="009E6081"/>
    <w:rsid w:val="009E7D90"/>
    <w:rsid w:val="009F2200"/>
    <w:rsid w:val="009F308A"/>
    <w:rsid w:val="009F6A70"/>
    <w:rsid w:val="009F707A"/>
    <w:rsid w:val="009F73DE"/>
    <w:rsid w:val="00A01A9F"/>
    <w:rsid w:val="00A165A8"/>
    <w:rsid w:val="00A2253A"/>
    <w:rsid w:val="00A26428"/>
    <w:rsid w:val="00A42420"/>
    <w:rsid w:val="00A46608"/>
    <w:rsid w:val="00A54597"/>
    <w:rsid w:val="00A56091"/>
    <w:rsid w:val="00A61064"/>
    <w:rsid w:val="00A637E0"/>
    <w:rsid w:val="00A67E58"/>
    <w:rsid w:val="00A70644"/>
    <w:rsid w:val="00A73DA2"/>
    <w:rsid w:val="00A75F71"/>
    <w:rsid w:val="00A764C5"/>
    <w:rsid w:val="00A8155C"/>
    <w:rsid w:val="00A81838"/>
    <w:rsid w:val="00A8645A"/>
    <w:rsid w:val="00A90919"/>
    <w:rsid w:val="00AA1CA5"/>
    <w:rsid w:val="00AA56CF"/>
    <w:rsid w:val="00AA58B8"/>
    <w:rsid w:val="00AB3A91"/>
    <w:rsid w:val="00AC3E9F"/>
    <w:rsid w:val="00AC6558"/>
    <w:rsid w:val="00AD15C3"/>
    <w:rsid w:val="00AD68F7"/>
    <w:rsid w:val="00AD7C56"/>
    <w:rsid w:val="00AE414F"/>
    <w:rsid w:val="00AE6550"/>
    <w:rsid w:val="00AE7420"/>
    <w:rsid w:val="00AF0293"/>
    <w:rsid w:val="00AF164A"/>
    <w:rsid w:val="00AF2826"/>
    <w:rsid w:val="00AF74C6"/>
    <w:rsid w:val="00AF7B8E"/>
    <w:rsid w:val="00B01D60"/>
    <w:rsid w:val="00B06F9B"/>
    <w:rsid w:val="00B1112E"/>
    <w:rsid w:val="00B24037"/>
    <w:rsid w:val="00B33EF1"/>
    <w:rsid w:val="00B42EE9"/>
    <w:rsid w:val="00B44586"/>
    <w:rsid w:val="00B471D2"/>
    <w:rsid w:val="00B473AB"/>
    <w:rsid w:val="00B5239F"/>
    <w:rsid w:val="00B535A9"/>
    <w:rsid w:val="00B578FC"/>
    <w:rsid w:val="00B6003E"/>
    <w:rsid w:val="00B65E4C"/>
    <w:rsid w:val="00B728A7"/>
    <w:rsid w:val="00B84381"/>
    <w:rsid w:val="00B85911"/>
    <w:rsid w:val="00B86877"/>
    <w:rsid w:val="00B86D76"/>
    <w:rsid w:val="00B86F05"/>
    <w:rsid w:val="00B909DD"/>
    <w:rsid w:val="00BA0E4E"/>
    <w:rsid w:val="00BA2D9E"/>
    <w:rsid w:val="00BA3434"/>
    <w:rsid w:val="00BA742D"/>
    <w:rsid w:val="00BB03DF"/>
    <w:rsid w:val="00BB0BE0"/>
    <w:rsid w:val="00BB12BA"/>
    <w:rsid w:val="00BB1E49"/>
    <w:rsid w:val="00BB4AA6"/>
    <w:rsid w:val="00BB509C"/>
    <w:rsid w:val="00BB7396"/>
    <w:rsid w:val="00BB7F73"/>
    <w:rsid w:val="00BC1A60"/>
    <w:rsid w:val="00BC2686"/>
    <w:rsid w:val="00BC2A92"/>
    <w:rsid w:val="00BC3D04"/>
    <w:rsid w:val="00BC4498"/>
    <w:rsid w:val="00BC7706"/>
    <w:rsid w:val="00BD235C"/>
    <w:rsid w:val="00BD47E9"/>
    <w:rsid w:val="00BE478B"/>
    <w:rsid w:val="00BE5789"/>
    <w:rsid w:val="00BF24A1"/>
    <w:rsid w:val="00BF2B3E"/>
    <w:rsid w:val="00BF34C5"/>
    <w:rsid w:val="00BF40D8"/>
    <w:rsid w:val="00C001C3"/>
    <w:rsid w:val="00C050A2"/>
    <w:rsid w:val="00C056F8"/>
    <w:rsid w:val="00C07726"/>
    <w:rsid w:val="00C11F96"/>
    <w:rsid w:val="00C2154A"/>
    <w:rsid w:val="00C308D0"/>
    <w:rsid w:val="00C30B22"/>
    <w:rsid w:val="00C31132"/>
    <w:rsid w:val="00C42E8D"/>
    <w:rsid w:val="00C54E86"/>
    <w:rsid w:val="00C5783B"/>
    <w:rsid w:val="00C57DF2"/>
    <w:rsid w:val="00C65E00"/>
    <w:rsid w:val="00C65EAE"/>
    <w:rsid w:val="00C6795E"/>
    <w:rsid w:val="00C84FCC"/>
    <w:rsid w:val="00C87B7E"/>
    <w:rsid w:val="00C9251A"/>
    <w:rsid w:val="00C93145"/>
    <w:rsid w:val="00C96A3A"/>
    <w:rsid w:val="00CA3CCF"/>
    <w:rsid w:val="00CA4F6E"/>
    <w:rsid w:val="00CA7C36"/>
    <w:rsid w:val="00CB354E"/>
    <w:rsid w:val="00CB630B"/>
    <w:rsid w:val="00CC759C"/>
    <w:rsid w:val="00CD0C60"/>
    <w:rsid w:val="00CD73D6"/>
    <w:rsid w:val="00CE3F13"/>
    <w:rsid w:val="00CE5376"/>
    <w:rsid w:val="00CF0B65"/>
    <w:rsid w:val="00CF10BE"/>
    <w:rsid w:val="00CF3402"/>
    <w:rsid w:val="00CF531E"/>
    <w:rsid w:val="00D01332"/>
    <w:rsid w:val="00D0460A"/>
    <w:rsid w:val="00D16650"/>
    <w:rsid w:val="00D172E7"/>
    <w:rsid w:val="00D17E07"/>
    <w:rsid w:val="00D21CE2"/>
    <w:rsid w:val="00D2321D"/>
    <w:rsid w:val="00D232DB"/>
    <w:rsid w:val="00D30A2B"/>
    <w:rsid w:val="00D34725"/>
    <w:rsid w:val="00D35B01"/>
    <w:rsid w:val="00D35B13"/>
    <w:rsid w:val="00D37EFC"/>
    <w:rsid w:val="00D42862"/>
    <w:rsid w:val="00D511E4"/>
    <w:rsid w:val="00D53DA5"/>
    <w:rsid w:val="00D55A9E"/>
    <w:rsid w:val="00D56041"/>
    <w:rsid w:val="00D645CA"/>
    <w:rsid w:val="00D65958"/>
    <w:rsid w:val="00D65E55"/>
    <w:rsid w:val="00D67C3E"/>
    <w:rsid w:val="00D7264C"/>
    <w:rsid w:val="00D74FB3"/>
    <w:rsid w:val="00D76935"/>
    <w:rsid w:val="00D778EB"/>
    <w:rsid w:val="00D823C3"/>
    <w:rsid w:val="00D82CC3"/>
    <w:rsid w:val="00D86ABE"/>
    <w:rsid w:val="00D92222"/>
    <w:rsid w:val="00D9331B"/>
    <w:rsid w:val="00DA2ED4"/>
    <w:rsid w:val="00DA6F6A"/>
    <w:rsid w:val="00DB0449"/>
    <w:rsid w:val="00DB1A60"/>
    <w:rsid w:val="00DB4553"/>
    <w:rsid w:val="00DB5768"/>
    <w:rsid w:val="00DB6550"/>
    <w:rsid w:val="00DB797A"/>
    <w:rsid w:val="00DC1925"/>
    <w:rsid w:val="00DC77FA"/>
    <w:rsid w:val="00DD0278"/>
    <w:rsid w:val="00DD259C"/>
    <w:rsid w:val="00DD366B"/>
    <w:rsid w:val="00DD771B"/>
    <w:rsid w:val="00DE2E1F"/>
    <w:rsid w:val="00DE3EE4"/>
    <w:rsid w:val="00DE5548"/>
    <w:rsid w:val="00DF4B09"/>
    <w:rsid w:val="00E00788"/>
    <w:rsid w:val="00E01459"/>
    <w:rsid w:val="00E06BE6"/>
    <w:rsid w:val="00E117FC"/>
    <w:rsid w:val="00E21896"/>
    <w:rsid w:val="00E21AC7"/>
    <w:rsid w:val="00E22625"/>
    <w:rsid w:val="00E22779"/>
    <w:rsid w:val="00E315B4"/>
    <w:rsid w:val="00E323AF"/>
    <w:rsid w:val="00E35804"/>
    <w:rsid w:val="00E37B25"/>
    <w:rsid w:val="00E429C6"/>
    <w:rsid w:val="00E5035A"/>
    <w:rsid w:val="00E542CC"/>
    <w:rsid w:val="00E5460C"/>
    <w:rsid w:val="00E555CD"/>
    <w:rsid w:val="00E56B69"/>
    <w:rsid w:val="00E5717F"/>
    <w:rsid w:val="00E64AA9"/>
    <w:rsid w:val="00E64F10"/>
    <w:rsid w:val="00E664E1"/>
    <w:rsid w:val="00E667F1"/>
    <w:rsid w:val="00E676E1"/>
    <w:rsid w:val="00E73871"/>
    <w:rsid w:val="00E739FE"/>
    <w:rsid w:val="00E801B0"/>
    <w:rsid w:val="00E84C77"/>
    <w:rsid w:val="00E86195"/>
    <w:rsid w:val="00E86794"/>
    <w:rsid w:val="00E912D3"/>
    <w:rsid w:val="00E9453A"/>
    <w:rsid w:val="00EA29C4"/>
    <w:rsid w:val="00EA2B11"/>
    <w:rsid w:val="00EA4849"/>
    <w:rsid w:val="00EA547A"/>
    <w:rsid w:val="00EA5EC7"/>
    <w:rsid w:val="00EA66E5"/>
    <w:rsid w:val="00EB04FA"/>
    <w:rsid w:val="00EB3A85"/>
    <w:rsid w:val="00EB44CE"/>
    <w:rsid w:val="00EB6177"/>
    <w:rsid w:val="00EB6A8D"/>
    <w:rsid w:val="00ED326C"/>
    <w:rsid w:val="00ED47FE"/>
    <w:rsid w:val="00ED4AE4"/>
    <w:rsid w:val="00EE43F0"/>
    <w:rsid w:val="00EE52AA"/>
    <w:rsid w:val="00EE54BF"/>
    <w:rsid w:val="00EF05F7"/>
    <w:rsid w:val="00EF0B9B"/>
    <w:rsid w:val="00EF1A42"/>
    <w:rsid w:val="00EF5C46"/>
    <w:rsid w:val="00F00079"/>
    <w:rsid w:val="00F02EC9"/>
    <w:rsid w:val="00F0394A"/>
    <w:rsid w:val="00F05002"/>
    <w:rsid w:val="00F06F94"/>
    <w:rsid w:val="00F1079D"/>
    <w:rsid w:val="00F224D8"/>
    <w:rsid w:val="00F24BF5"/>
    <w:rsid w:val="00F30D52"/>
    <w:rsid w:val="00F369B3"/>
    <w:rsid w:val="00F424A5"/>
    <w:rsid w:val="00F446A5"/>
    <w:rsid w:val="00F526EB"/>
    <w:rsid w:val="00F63481"/>
    <w:rsid w:val="00F746FB"/>
    <w:rsid w:val="00F80856"/>
    <w:rsid w:val="00F826D6"/>
    <w:rsid w:val="00F8419C"/>
    <w:rsid w:val="00F8672D"/>
    <w:rsid w:val="00F916F8"/>
    <w:rsid w:val="00F93A5B"/>
    <w:rsid w:val="00F95B6F"/>
    <w:rsid w:val="00F973FB"/>
    <w:rsid w:val="00FA789D"/>
    <w:rsid w:val="00FB33DF"/>
    <w:rsid w:val="00FB3471"/>
    <w:rsid w:val="00FB56A7"/>
    <w:rsid w:val="00FB573D"/>
    <w:rsid w:val="00FC007F"/>
    <w:rsid w:val="00FC2540"/>
    <w:rsid w:val="00FC2E09"/>
    <w:rsid w:val="00FC5908"/>
    <w:rsid w:val="00FC5A14"/>
    <w:rsid w:val="00FD4992"/>
    <w:rsid w:val="00FD6F4E"/>
    <w:rsid w:val="00FE12C7"/>
    <w:rsid w:val="00FE1BCC"/>
    <w:rsid w:val="00FE34C4"/>
    <w:rsid w:val="00FE356E"/>
    <w:rsid w:val="00FE3AF7"/>
    <w:rsid w:val="00FE58BC"/>
    <w:rsid w:val="00FF228F"/>
    <w:rsid w:val="00FF4EE0"/>
    <w:rsid w:val="00FF54A1"/>
    <w:rsid w:val="00FF7002"/>
    <w:rsid w:val="00FF7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03E3A"/>
  <w15:chartTrackingRefBased/>
  <w15:docId w15:val="{F40BEBC1-173A-4C0C-8961-03CEA878B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54597"/>
    <w:pPr>
      <w:spacing w:after="0" w:line="240" w:lineRule="auto"/>
    </w:pPr>
    <w:rPr>
      <w:rFonts w:ascii="Angsana New" w:eastAsia="Times New Roman" w:hAnsi="Angsana New" w:cs="Angsan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7C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C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0D5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7">
    <w:name w:val="heading 7"/>
    <w:basedOn w:val="Heading3"/>
    <w:next w:val="Normal"/>
    <w:link w:val="Heading7Char"/>
    <w:qFormat/>
    <w:rsid w:val="00F30D52"/>
    <w:pPr>
      <w:widowControl w:val="0"/>
      <w:spacing w:before="240" w:after="120"/>
      <w:ind w:left="360" w:right="-720"/>
      <w:outlineLvl w:val="6"/>
    </w:pPr>
    <w:rPr>
      <w:rFonts w:ascii="Arial" w:eastAsiaTheme="minorEastAsia" w:hAnsi="Arial" w:cs="Times New Roman"/>
      <w:color w:val="095BA6"/>
      <w:szCs w:val="20"/>
      <w:lang w:val="en-CA" w:eastAsia="ar-SA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F30D5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30D52"/>
  </w:style>
  <w:style w:type="paragraph" w:styleId="Footer">
    <w:name w:val="footer"/>
    <w:basedOn w:val="Normal"/>
    <w:link w:val="FooterChar"/>
    <w:uiPriority w:val="99"/>
    <w:unhideWhenUsed/>
    <w:rsid w:val="00F30D5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30D52"/>
  </w:style>
  <w:style w:type="character" w:customStyle="1" w:styleId="Heading7Char">
    <w:name w:val="Heading 7 Char"/>
    <w:basedOn w:val="DefaultParagraphFont"/>
    <w:link w:val="Heading7"/>
    <w:rsid w:val="00F30D52"/>
    <w:rPr>
      <w:rFonts w:ascii="Arial" w:eastAsiaTheme="minorEastAsia" w:hAnsi="Arial" w:cs="Times New Roman"/>
      <w:color w:val="095BA6"/>
      <w:sz w:val="24"/>
      <w:szCs w:val="20"/>
      <w:lang w:val="en-CA" w:eastAsia="ar-SA" w:bidi="ar-SA"/>
    </w:rPr>
  </w:style>
  <w:style w:type="paragraph" w:customStyle="1" w:styleId="RMBATable-Text">
    <w:name w:val="_RMBA Table - Text"/>
    <w:basedOn w:val="Normal"/>
    <w:rsid w:val="00F30D52"/>
    <w:pPr>
      <w:spacing w:before="60"/>
    </w:pPr>
    <w:rPr>
      <w:rFonts w:ascii="Times New Roman" w:eastAsiaTheme="minorEastAsia" w:hAnsi="Times New Roman" w:cs="Times New Roman"/>
      <w:szCs w:val="20"/>
      <w:lang w:val="en-CA" w:eastAsia="ar-SA" w:bidi="ar-SA"/>
    </w:rPr>
  </w:style>
  <w:style w:type="paragraph" w:customStyle="1" w:styleId="RMBATable-Title">
    <w:name w:val="_RMBA Table - Title"/>
    <w:basedOn w:val="Normal"/>
    <w:rsid w:val="00F30D52"/>
    <w:pPr>
      <w:keepNext/>
      <w:keepLines/>
      <w:shd w:val="clear" w:color="auto" w:fill="C0C0C0"/>
    </w:pPr>
    <w:rPr>
      <w:rFonts w:ascii="Arial Narrow" w:eastAsiaTheme="minorEastAsia" w:hAnsi="Arial Narrow" w:cs="Arial"/>
      <w:szCs w:val="20"/>
      <w:shd w:val="clear" w:color="auto" w:fill="C0C0C0"/>
      <w:lang w:eastAsia="ar-SA"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0D52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D67C3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67C3E"/>
    <w:pPr>
      <w:spacing w:line="259" w:lineRule="auto"/>
      <w:outlineLvl w:val="9"/>
    </w:pPr>
    <w:rPr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D67C3E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7C3E"/>
    <w:rPr>
      <w:rFonts w:ascii="Segoe UI" w:hAnsi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C3E"/>
    <w:rPr>
      <w:rFonts w:ascii="Segoe UI" w:hAnsi="Segoe UI" w:cs="Angsana New"/>
      <w:sz w:val="18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97098"/>
    <w:pPr>
      <w:tabs>
        <w:tab w:val="left" w:pos="440"/>
        <w:tab w:val="right" w:leader="dot" w:pos="1046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C3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67C3E"/>
    <w:rPr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4F7B59"/>
  </w:style>
  <w:style w:type="paragraph" w:styleId="ListParagraph">
    <w:name w:val="List Paragraph"/>
    <w:basedOn w:val="Normal"/>
    <w:uiPriority w:val="34"/>
    <w:qFormat/>
    <w:rsid w:val="008352CD"/>
    <w:pPr>
      <w:ind w:left="720"/>
      <w:contextualSpacing/>
    </w:pPr>
  </w:style>
  <w:style w:type="paragraph" w:styleId="Caption">
    <w:name w:val="caption"/>
    <w:basedOn w:val="Normal"/>
    <w:next w:val="Normal"/>
    <w:qFormat/>
    <w:rsid w:val="00917D6B"/>
    <w:pPr>
      <w:spacing w:after="180" w:line="300" w:lineRule="auto"/>
      <w:ind w:left="720"/>
    </w:pPr>
    <w:rPr>
      <w:rFonts w:ascii="Times New Roman" w:eastAsiaTheme="minorEastAsia" w:hAnsi="Times New Roman" w:cs="Times New Roman"/>
      <w:b/>
      <w:bCs/>
      <w:sz w:val="20"/>
      <w:szCs w:val="20"/>
      <w:lang w:val="en-CA" w:eastAsia="ar-SA" w:bidi="ar-SA"/>
    </w:rPr>
  </w:style>
  <w:style w:type="paragraph" w:styleId="TableofFigures">
    <w:name w:val="table of figures"/>
    <w:basedOn w:val="Normal"/>
    <w:next w:val="Normal"/>
    <w:uiPriority w:val="99"/>
    <w:unhideWhenUsed/>
    <w:rsid w:val="00917D6B"/>
  </w:style>
  <w:style w:type="table" w:styleId="TableGrid">
    <w:name w:val="Table Grid"/>
    <w:basedOn w:val="TableNormal"/>
    <w:uiPriority w:val="39"/>
    <w:rsid w:val="008722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432BD9"/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32BD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32BD9"/>
    <w:rPr>
      <w:vertAlign w:val="superscript"/>
    </w:rPr>
  </w:style>
  <w:style w:type="paragraph" w:styleId="Revision">
    <w:name w:val="Revision"/>
    <w:hidden/>
    <w:uiPriority w:val="99"/>
    <w:semiHidden/>
    <w:rsid w:val="009B64C9"/>
    <w:pPr>
      <w:spacing w:after="0" w:line="240" w:lineRule="auto"/>
    </w:pPr>
  </w:style>
  <w:style w:type="paragraph" w:customStyle="1" w:styleId="Endofdoc">
    <w:name w:val="Endofdoc"/>
    <w:basedOn w:val="Normal"/>
    <w:uiPriority w:val="99"/>
    <w:rsid w:val="005D1143"/>
    <w:pPr>
      <w:pBdr>
        <w:top w:val="single" w:sz="6" w:space="1" w:color="auto"/>
        <w:bottom w:val="single" w:sz="6" w:space="1" w:color="auto"/>
      </w:pBd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rFonts w:ascii="Arial" w:hAnsi="Arial" w:cs="Arial"/>
      <w:sz w:val="20"/>
      <w:szCs w:val="20"/>
      <w:lang w:bidi="ar-SA"/>
    </w:rPr>
  </w:style>
  <w:style w:type="character" w:customStyle="1" w:styleId="gi">
    <w:name w:val="gi"/>
    <w:basedOn w:val="DefaultParagraphFont"/>
    <w:rsid w:val="00A54597"/>
  </w:style>
  <w:style w:type="paragraph" w:customStyle="1" w:styleId="mycoverletter">
    <w:name w:val="my cover letter"/>
    <w:basedOn w:val="Normal"/>
    <w:link w:val="mycoverletterChar"/>
    <w:qFormat/>
    <w:rsid w:val="00220B23"/>
    <w:pPr>
      <w:spacing w:after="120"/>
    </w:pPr>
    <w:rPr>
      <w:rFonts w:asciiTheme="minorBidi" w:eastAsiaTheme="minorHAnsi" w:hAnsiTheme="minorBidi" w:cstheme="minorBidi"/>
      <w:b/>
      <w:outline/>
      <w:noProof/>
      <w:color w:val="4472C4" w:themeColor="accent5"/>
      <w:sz w:val="96"/>
      <w:szCs w:val="96"/>
      <w14:shadow w14:blurRad="38100" w14:dist="22860" w14:dir="5400000" w14:sx="100000" w14:sy="100000" w14:kx="0" w14:ky="0" w14:algn="tl">
        <w14:srgbClr w14:val="000000">
          <w14:alpha w14:val="70000"/>
        </w14:srgbClr>
      </w14:shadow>
      <w14:textOutline w14:w="10160" w14:cap="flat" w14:cmpd="sng" w14:algn="ctr">
        <w14:solidFill>
          <w14:schemeClr w14:val="accent5"/>
        </w14:solidFill>
        <w14:prstDash w14:val="solid"/>
        <w14:round/>
      </w14:textOutline>
      <w14:textFill>
        <w14:solidFill>
          <w14:srgbClr w14:val="FFFFFF"/>
        </w14:solidFill>
      </w14:textFill>
    </w:rPr>
  </w:style>
  <w:style w:type="character" w:customStyle="1" w:styleId="mycoverletterChar">
    <w:name w:val="my cover letter Char"/>
    <w:basedOn w:val="DefaultParagraphFont"/>
    <w:link w:val="mycoverletter"/>
    <w:rsid w:val="00220B23"/>
    <w:rPr>
      <w:rFonts w:asciiTheme="minorBidi" w:hAnsiTheme="minorBidi"/>
      <w:b/>
      <w:outline/>
      <w:noProof/>
      <w:color w:val="4472C4" w:themeColor="accent5"/>
      <w:sz w:val="96"/>
      <w:szCs w:val="96"/>
      <w14:shadow w14:blurRad="38100" w14:dist="22860" w14:dir="5400000" w14:sx="100000" w14:sy="100000" w14:kx="0" w14:ky="0" w14:algn="tl">
        <w14:srgbClr w14:val="000000">
          <w14:alpha w14:val="70000"/>
        </w14:srgbClr>
      </w14:shadow>
      <w14:textOutline w14:w="10160" w14:cap="flat" w14:cmpd="sng" w14:algn="ctr">
        <w14:solidFill>
          <w14:schemeClr w14:val="accent5"/>
        </w14:solidFill>
        <w14:prstDash w14:val="solid"/>
        <w14:round/>
      </w14:textOutline>
      <w14:textFill>
        <w14:solidFill>
          <w14:srgbClr w14:val="FFFFFF"/>
        </w14:solidFill>
      </w14:textFill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8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11/relationships/people" Target="peop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012CE-3EB5-4D7D-8490-E2D0B534D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34</Pages>
  <Words>4849</Words>
  <Characters>27641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Jariya Sukthanomwong</dc:creator>
  <cp:keywords/>
  <dc:description/>
  <cp:lastModifiedBy>Pragasit Charoenraksa</cp:lastModifiedBy>
  <cp:revision>57</cp:revision>
  <cp:lastPrinted>2017-03-08T06:18:00Z</cp:lastPrinted>
  <dcterms:created xsi:type="dcterms:W3CDTF">2017-03-08T05:39:00Z</dcterms:created>
  <dcterms:modified xsi:type="dcterms:W3CDTF">2017-05-05T08:17:00Z</dcterms:modified>
</cp:coreProperties>
</file>